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8992A6" w14:textId="77777777" w:rsidR="005B30B8" w:rsidRDefault="001029FB">
      <w:pPr>
        <w:pStyle w:val="Title"/>
      </w:pPr>
      <w:r>
        <w:t xml:space="preserve">Manuscript: Detecting differences in Size </w:t>
      </w:r>
      <w:commentRangeStart w:id="0"/>
      <w:r>
        <w:t>Spectra</w:t>
      </w:r>
      <w:commentRangeEnd w:id="0"/>
      <w:r w:rsidR="00683B38">
        <w:rPr>
          <w:rStyle w:val="CommentReference"/>
          <w:rFonts w:asciiTheme="minorHAnsi" w:eastAsiaTheme="minorHAnsi" w:hAnsiTheme="minorHAnsi" w:cstheme="minorBidi"/>
          <w:b w:val="0"/>
          <w:bCs w:val="0"/>
          <w:i w:val="0"/>
        </w:rPr>
        <w:commentReference w:id="0"/>
      </w:r>
    </w:p>
    <w:p w14:paraId="1CCBC81E" w14:textId="77777777" w:rsidR="005B30B8" w:rsidRDefault="001029FB">
      <w:pPr>
        <w:pStyle w:val="Author"/>
      </w:pPr>
      <w:r>
        <w:t>Justin Pomeranz</w:t>
      </w:r>
      <w:r>
        <w:rPr>
          <w:vertAlign w:val="superscript"/>
        </w:rPr>
        <w:t>1,✉</w:t>
      </w:r>
      <w:r>
        <w:t>, James R. Junker</w:t>
      </w:r>
      <w:r>
        <w:rPr>
          <w:vertAlign w:val="superscript"/>
        </w:rPr>
        <w:t>2,3</w:t>
      </w:r>
      <w:r>
        <w:t>, Vojsava Gjoni</w:t>
      </w:r>
      <w:r>
        <w:rPr>
          <w:vertAlign w:val="superscript"/>
        </w:rPr>
        <w:t>4</w:t>
      </w:r>
      <w:r>
        <w:t>, and Jeff S. Wesner</w:t>
      </w:r>
      <w:r>
        <w:rPr>
          <w:vertAlign w:val="superscript"/>
        </w:rPr>
        <w:t>4</w:t>
      </w:r>
    </w:p>
    <w:p w14:paraId="50C8EA42" w14:textId="77777777" w:rsidR="005B30B8" w:rsidRDefault="001029FB">
      <w:pPr>
        <w:pStyle w:val="Date"/>
      </w:pPr>
      <w:r>
        <w:t>24 September, 2022</w:t>
      </w:r>
    </w:p>
    <w:p w14:paraId="46CFCB21" w14:textId="77777777" w:rsidR="005B30B8" w:rsidRDefault="001029FB">
      <w:pPr>
        <w:pStyle w:val="FirstParagraph"/>
      </w:pPr>
      <w:r>
        <w:rPr>
          <w:vertAlign w:val="superscript"/>
        </w:rPr>
        <w:t>1</w:t>
      </w:r>
      <w:r>
        <w:t xml:space="preserve"> Colorado Mesa University, Grand Junction, CO, USA</w:t>
      </w:r>
      <w:r>
        <w:br/>
      </w:r>
      <w:r>
        <w:rPr>
          <w:vertAlign w:val="superscript"/>
        </w:rPr>
        <w:t>2</w:t>
      </w:r>
      <w:r>
        <w:t xml:space="preserve"> Great Lakes Research Center, Michigan Technological University, Houghton, MI USA</w:t>
      </w:r>
      <w:r>
        <w:br/>
      </w:r>
      <w:r>
        <w:rPr>
          <w:vertAlign w:val="superscript"/>
        </w:rPr>
        <w:t>3</w:t>
      </w:r>
      <w:r>
        <w:t xml:space="preserve"> Louisiana Universities Marine Consortium, Chauvin, LA USA</w:t>
      </w:r>
      <w:r>
        <w:br/>
      </w:r>
      <w:r>
        <w:rPr>
          <w:vertAlign w:val="superscript"/>
        </w:rPr>
        <w:t>4</w:t>
      </w:r>
      <w:r>
        <w:t xml:space="preserve"> Dept. of Biology, University of South Dakota, Vermillion, SD, USA</w:t>
      </w:r>
    </w:p>
    <w:p w14:paraId="2CB09312" w14:textId="77777777" w:rsidR="005B30B8" w:rsidRDefault="001029FB">
      <w:pPr>
        <w:pStyle w:val="BodyText"/>
      </w:pPr>
      <w:r>
        <w:rPr>
          <w:vertAlign w:val="superscript"/>
        </w:rPr>
        <w:t>✉</w:t>
      </w:r>
      <w:r>
        <w:t xml:space="preserve"> Correspondence: </w:t>
      </w:r>
      <w:hyperlink r:id="rId13">
        <w:r>
          <w:rPr>
            <w:rStyle w:val="Hyperlink"/>
          </w:rPr>
          <w:t>Justin Pomeranz &lt;</w:t>
        </w:r>
        <w:hyperlink r:id="rId14">
          <w:r>
            <w:rPr>
              <w:rStyle w:val="Hyperlink"/>
            </w:rPr>
            <w:t>jfpomeranz@gmail.com</w:t>
          </w:r>
        </w:hyperlink>
        <w:r>
          <w:rPr>
            <w:rStyle w:val="Hyperlink"/>
          </w:rPr>
          <w:t>&gt;</w:t>
        </w:r>
      </w:hyperlink>
    </w:p>
    <w:p w14:paraId="0D06EA77" w14:textId="77777777" w:rsidR="005B30B8" w:rsidRDefault="001029FB">
      <w:pPr>
        <w:pStyle w:val="BodyText"/>
      </w:pPr>
      <w:r>
        <w:rPr>
          <w:b/>
          <w:bCs/>
        </w:rPr>
        <w:t>NOTE</w:t>
      </w:r>
      <w:r>
        <w:t xml:space="preserve"> I’m still working on integrating with Zotero and importing all the necessary references (thanks Jim for the help and instructions!). Don’t worry about the </w:t>
      </w:r>
      <w:r>
        <w:rPr>
          <w:b/>
          <w:bCs/>
        </w:rPr>
        <w:t>??</w:t>
      </w:r>
      <w:r>
        <w:t xml:space="preserve"> references in the rendered version for now.</w:t>
      </w:r>
    </w:p>
    <w:p w14:paraId="5D5D914C" w14:textId="77777777" w:rsidR="005B30B8" w:rsidRDefault="001029FB">
      <w:pPr>
        <w:pStyle w:val="BodyText"/>
      </w:pPr>
      <w:r>
        <w:rPr>
          <w:b/>
          <w:bCs/>
        </w:rPr>
        <w:t>Savina</w:t>
      </w:r>
      <w:r>
        <w:t xml:space="preserve"> I’m particularly keen to get your feedback on this. I think you mentioned including some other references and discussion in Jeff’s Bayesian model paper. If you think they fit in here please let me know or feel free to include them. Likewise, please include any other comments you have, or if you have any insight into how the interpretation of results from different methods would vary.</w:t>
      </w:r>
    </w:p>
    <w:p w14:paraId="699C080B" w14:textId="77777777" w:rsidR="005B30B8" w:rsidRDefault="001029FB">
      <w:pPr>
        <w:pStyle w:val="Heading1"/>
      </w:pPr>
      <w:bookmarkStart w:id="1" w:name="abstract"/>
      <w:r>
        <w:t>Abstract</w:t>
      </w:r>
    </w:p>
    <w:p w14:paraId="21ED7C5E" w14:textId="77777777" w:rsidR="005B30B8" w:rsidRDefault="001029FB">
      <w:pPr>
        <w:pStyle w:val="Compact"/>
        <w:numPr>
          <w:ilvl w:val="0"/>
          <w:numId w:val="16"/>
        </w:numPr>
      </w:pPr>
      <w:r>
        <w:t>Size spectra</w:t>
      </w:r>
      <w:ins w:id="2" w:author="James Junker" w:date="2022-09-29T15:24:00Z">
        <w:r w:rsidR="00ED4A90">
          <w:t xml:space="preserve">, the relationship between </w:t>
        </w:r>
      </w:ins>
      <w:ins w:id="3" w:author="James Junker" w:date="2022-09-29T15:27:00Z">
        <w:r>
          <w:t>abundance and size</w:t>
        </w:r>
      </w:ins>
      <w:ins w:id="4" w:author="James Junker" w:date="2022-09-29T15:26:00Z">
        <w:r>
          <w:t>,</w:t>
        </w:r>
      </w:ins>
      <w:r>
        <w:t xml:space="preserve"> represent a fundamental attribute of community organization and are increasingly being used in</w:t>
      </w:r>
      <w:ins w:id="5" w:author="James Junker" w:date="2022-09-29T14:33:00Z">
        <w:r w:rsidR="001F44F7">
          <w:t xml:space="preserve"> ecosystem</w:t>
        </w:r>
      </w:ins>
      <w:r>
        <w:t xml:space="preserve"> assessments</w:t>
      </w:r>
      <w:ins w:id="6" w:author="James Junker" w:date="2022-09-29T14:34:00Z">
        <w:r w:rsidR="001F44F7">
          <w:t xml:space="preserve">, especially in aquatic </w:t>
        </w:r>
      </w:ins>
      <w:ins w:id="7" w:author="James Junker" w:date="2022-09-29T15:27:00Z">
        <w:r>
          <w:t>habitats</w:t>
        </w:r>
      </w:ins>
      <w:commentRangeStart w:id="8"/>
      <w:commentRangeEnd w:id="8"/>
      <w:ins w:id="9" w:author="James Junker" w:date="2022-09-29T14:35:00Z">
        <w:r w:rsidR="001F44F7">
          <w:rPr>
            <w:rStyle w:val="CommentReference"/>
            <w:rFonts w:asciiTheme="minorHAnsi" w:hAnsiTheme="minorHAnsi" w:cstheme="minorBidi"/>
          </w:rPr>
          <w:commentReference w:id="8"/>
        </w:r>
      </w:ins>
      <w:del w:id="10" w:author="James Junker" w:date="2022-09-29T14:34:00Z">
        <w:r w:rsidDel="001F44F7">
          <w:delText xml:space="preserve"> of fresh water</w:delText>
        </w:r>
      </w:del>
      <w:del w:id="11" w:author="James Junker" w:date="2022-09-29T14:35:00Z">
        <w:r w:rsidDel="001F44F7">
          <w:delText>s</w:delText>
        </w:r>
      </w:del>
      <w:r>
        <w:t>.</w:t>
      </w:r>
    </w:p>
    <w:p w14:paraId="2EC8EAFB" w14:textId="77777777" w:rsidR="005B30B8" w:rsidRDefault="001029FB">
      <w:pPr>
        <w:pStyle w:val="Compact"/>
        <w:numPr>
          <w:ilvl w:val="0"/>
          <w:numId w:val="16"/>
        </w:numPr>
      </w:pPr>
      <w:r>
        <w:lastRenderedPageBreak/>
        <w:t xml:space="preserve">Many methods have been proposed for constructing </w:t>
      </w:r>
      <w:commentRangeStart w:id="12"/>
      <w:r>
        <w:t>size spectra</w:t>
      </w:r>
      <w:del w:id="13" w:author="James Junker" w:date="2022-09-29T15:28:00Z">
        <w:r w:rsidDel="001029FB">
          <w:delText xml:space="preserve"> </w:delText>
        </w:r>
      </w:del>
      <w:commentRangeEnd w:id="12"/>
      <w:r>
        <w:rPr>
          <w:rStyle w:val="CommentReference"/>
          <w:rFonts w:asciiTheme="minorHAnsi" w:hAnsiTheme="minorHAnsi" w:cstheme="minorBidi"/>
        </w:rPr>
        <w:commentReference w:id="12"/>
      </w:r>
      <w:del w:id="14" w:author="James Junker" w:date="2022-09-29T15:28:00Z">
        <w:r w:rsidDel="001029FB">
          <w:delText>relationships</w:delText>
        </w:r>
      </w:del>
      <w:r>
        <w:t xml:space="preserve">, but recent work has shown that varied methods return biased estimates of </w:t>
      </w:r>
      <w:del w:id="15" w:author="James Junker" w:date="2022-09-29T15:29:00Z">
        <w:r w:rsidDel="001029FB">
          <w:delText xml:space="preserve">relationship </w:delText>
        </w:r>
      </w:del>
      <w:r>
        <w:t xml:space="preserve">parameters, and different methods in fact are not estimating the same </w:t>
      </w:r>
      <w:del w:id="16" w:author="James Junker" w:date="2022-09-29T15:29:00Z">
        <w:r w:rsidDel="001029FB">
          <w:delText>parameter</w:delText>
        </w:r>
      </w:del>
      <w:commentRangeStart w:id="17"/>
      <w:ins w:id="18" w:author="James Junker" w:date="2022-09-29T15:29:00Z">
        <w:r>
          <w:t>relationship</w:t>
        </w:r>
      </w:ins>
      <w:commentRangeEnd w:id="17"/>
      <w:ins w:id="19" w:author="James Junker" w:date="2022-09-29T15:30:00Z">
        <w:r>
          <w:rPr>
            <w:rStyle w:val="CommentReference"/>
            <w:rFonts w:asciiTheme="minorHAnsi" w:hAnsiTheme="minorHAnsi" w:cstheme="minorBidi"/>
          </w:rPr>
          <w:commentReference w:id="17"/>
        </w:r>
      </w:ins>
      <w:r>
        <w:t xml:space="preserve">. </w:t>
      </w:r>
      <w:commentRangeStart w:id="20"/>
      <w:r>
        <w:t xml:space="preserve">Despite </w:t>
      </w:r>
      <w:commentRangeEnd w:id="20"/>
      <w:r w:rsidR="008B3F0D">
        <w:rPr>
          <w:rStyle w:val="CommentReference"/>
          <w:rFonts w:asciiTheme="minorHAnsi" w:hAnsiTheme="minorHAnsi" w:cstheme="minorBidi"/>
        </w:rPr>
        <w:commentReference w:id="20"/>
      </w:r>
      <w:r>
        <w:t xml:space="preserve">this variability in estimates, it is unclear if the </w:t>
      </w:r>
      <w:commentRangeStart w:id="21"/>
      <w:r>
        <w:t>relative change across environmental gradients is consistent across methodologies</w:t>
      </w:r>
      <w:commentRangeEnd w:id="21"/>
      <w:r w:rsidR="003F7CE0">
        <w:rPr>
          <w:rStyle w:val="CommentReference"/>
          <w:rFonts w:asciiTheme="minorHAnsi" w:hAnsiTheme="minorHAnsi" w:cstheme="minorBidi"/>
        </w:rPr>
        <w:commentReference w:id="21"/>
      </w:r>
      <w:r>
        <w:t>. Here, we simulate data sets across a</w:t>
      </w:r>
      <w:del w:id="22" w:author="James Junker" w:date="2022-09-29T17:55:00Z">
        <w:r w:rsidDel="00066BC3">
          <w:delText>n</w:delText>
        </w:r>
      </w:del>
      <w:r>
        <w:t xml:space="preserve"> hypothetical environmental gradient and estimate the size spectra parameter (slope or exponent, depending on method) at each site, and, importantly, estimate the relationship of parameters across the hypothetical gradient. We also use two previously published body size datasets across an anthropogenic stress gradient and an environmental temperature gradient and assess how the conclusions of these studies would vary based on methods used.</w:t>
      </w:r>
    </w:p>
    <w:p w14:paraId="6CEB67F0" w14:textId="2EB7EAAD" w:rsidR="005B30B8" w:rsidRDefault="001029FB">
      <w:pPr>
        <w:pStyle w:val="Compact"/>
        <w:numPr>
          <w:ilvl w:val="0"/>
          <w:numId w:val="16"/>
        </w:numPr>
      </w:pPr>
      <w:r>
        <w:t xml:space="preserve">We find that maximum likelihood </w:t>
      </w:r>
      <w:ins w:id="23" w:author="James Junker" w:date="2022-09-29T17:57:00Z">
        <w:r w:rsidR="00302942">
          <w:t xml:space="preserve">(MLE) </w:t>
        </w:r>
      </w:ins>
      <w:r>
        <w:t>methods always perform as well or better than common binning methods. Additionally, the variance in estimates using MLE methods is markedly reduced when compared to binning methods</w:t>
      </w:r>
      <w:ins w:id="24" w:author="Wesner, Jeff S" w:date="2022-10-05T15:11:00Z">
        <w:r w:rsidR="008B3F0D">
          <w:t>, a result that is expected</w:t>
        </w:r>
      </w:ins>
      <w:ins w:id="25" w:author="Wesner, Jeff S" w:date="2022-10-05T15:12:00Z">
        <w:r w:rsidR="008B3F0D">
          <w:t xml:space="preserve"> because binning techniques result in smaller dataset</w:t>
        </w:r>
      </w:ins>
      <w:ins w:id="26" w:author="Wesner, Jeff S" w:date="2022-10-05T15:13:00Z">
        <w:r w:rsidR="008B3F0D">
          <w:t>s that the MLE technique</w:t>
        </w:r>
      </w:ins>
      <w:r>
        <w:t>.</w:t>
      </w:r>
    </w:p>
    <w:p w14:paraId="1DFF4A57" w14:textId="77777777" w:rsidR="005B30B8" w:rsidRDefault="001029FB">
      <w:pPr>
        <w:pStyle w:val="Compact"/>
        <w:numPr>
          <w:ilvl w:val="0"/>
          <w:numId w:val="16"/>
        </w:numPr>
      </w:pPr>
      <w:r>
        <w:t xml:space="preserve">The uncertainty and variation in estimates when using binning methods is often greater than or equal to the variation previously published in experimental and observational studies, bringing into question the effect size of previously published results. However, re-analysis of two previously published datasets does not markedly alter the conclusions reached. Further study is needed to identify how and when these estimates may be biased, and when the general pattern of results can </w:t>
      </w:r>
      <w:proofErr w:type="gramStart"/>
      <w:r>
        <w:t>be considered to be</w:t>
      </w:r>
      <w:proofErr w:type="gramEnd"/>
      <w:r>
        <w:t xml:space="preserve"> “true”.</w:t>
      </w:r>
    </w:p>
    <w:p w14:paraId="65D3B1A9" w14:textId="77777777" w:rsidR="005B30B8" w:rsidRDefault="001029FB">
      <w:pPr>
        <w:pStyle w:val="Heading1"/>
      </w:pPr>
      <w:bookmarkStart w:id="27" w:name="introduction"/>
      <w:bookmarkEnd w:id="1"/>
      <w:r>
        <w:t>Introduction</w:t>
      </w:r>
    </w:p>
    <w:p w14:paraId="05539A3B" w14:textId="77777777" w:rsidR="005B30B8" w:rsidRDefault="001029FB">
      <w:pPr>
        <w:pStyle w:val="FirstParagraph"/>
      </w:pPr>
      <w:r>
        <w:t xml:space="preserve">Body size distributions are a fundamental characteristic of communities. The remarkable consistency of these relationships across spatiotemporal scales and habitat types has led them to </w:t>
      </w:r>
      <w:r>
        <w:lastRenderedPageBreak/>
        <w:t xml:space="preserve">be recommended as a “universal” indicator of ecological status (Petchey and Belgrano 2010)(Petchey and Belgrano 2010). Size metrics have commonly been used in marine systems, and are increasingly being applied to assess the condition of freshwater ecosystems (Martinez et al. 2016, Pomeranz 2018)(Pomeranz et al. 2019, </w:t>
      </w:r>
      <w:r>
        <w:rPr>
          <w:b/>
          <w:bCs/>
        </w:rPr>
        <w:t>martinez2016?</w:t>
      </w:r>
      <w:r>
        <w:t>).</w:t>
      </w:r>
    </w:p>
    <w:p w14:paraId="73508A3E" w14:textId="681177B6" w:rsidR="005B30B8" w:rsidRDefault="001029FB">
      <w:pPr>
        <w:pStyle w:val="BodyText"/>
      </w:pPr>
      <w:r>
        <w:t xml:space="preserve">Individual size distributions (ISD, also referred to as abundance size spectra) are commonly used. Generally, there is a negative relationship between body size </w:t>
      </w:r>
      <w:commentRangeStart w:id="28"/>
      <w:r>
        <w:t>(</w:t>
      </w:r>
      <w:ins w:id="29" w:author="James Junker" w:date="2022-09-29T21:04:00Z">
        <w:r w:rsidR="004349D6">
          <w:t>*</w:t>
        </w:r>
      </w:ins>
      <w:r w:rsidRPr="004349D6">
        <w:rPr>
          <w:i/>
          <w:rPrChange w:id="30" w:author="James Junker" w:date="2022-09-29T21:04:00Z">
            <w:rPr/>
          </w:rPrChange>
        </w:rPr>
        <w:t>M</w:t>
      </w:r>
      <w:ins w:id="31" w:author="James Junker" w:date="2022-09-29T21:04:00Z">
        <w:r w:rsidR="004349D6">
          <w:rPr>
            <w:i/>
          </w:rPr>
          <w:t>*</w:t>
        </w:r>
      </w:ins>
      <w:r>
        <w:t xml:space="preserve">) </w:t>
      </w:r>
      <w:commentRangeEnd w:id="28"/>
      <w:r w:rsidR="00204AB6">
        <w:rPr>
          <w:rStyle w:val="CommentReference"/>
          <w:rFonts w:asciiTheme="minorHAnsi" w:hAnsiTheme="minorHAnsi" w:cstheme="minorBidi"/>
        </w:rPr>
        <w:commentReference w:id="28"/>
      </w:r>
      <w:r>
        <w:t>and abundance (</w:t>
      </w:r>
      <w:ins w:id="32" w:author="James Junker" w:date="2022-09-29T21:04:00Z">
        <w:r w:rsidR="004349D6">
          <w:t>*</w:t>
        </w:r>
      </w:ins>
      <w:r w:rsidRPr="004349D6">
        <w:rPr>
          <w:i/>
          <w:rPrChange w:id="33" w:author="James Junker" w:date="2022-09-29T21:04:00Z">
            <w:rPr/>
          </w:rPrChange>
        </w:rPr>
        <w:t>N</w:t>
      </w:r>
      <w:ins w:id="34" w:author="James Junker" w:date="2022-09-29T21:04:00Z">
        <w:r w:rsidR="004349D6">
          <w:rPr>
            <w:i/>
          </w:rPr>
          <w:t>*</w:t>
        </w:r>
      </w:ins>
      <w:r>
        <w:t xml:space="preserve">). Theoretical and empirical data support this relationship being described as a simple power law with exponent </w:t>
      </w:r>
      <m:oMath>
        <m:r>
          <w:rPr>
            <w:rFonts w:ascii="Cambria Math" w:hAnsi="Cambria Math"/>
          </w:rPr>
          <m:t>λ</m:t>
        </m:r>
      </m:oMath>
      <w:r>
        <w:t xml:space="preserve"> in the form of </w:t>
      </w:r>
      <m:oMath>
        <m:r>
          <w:rPr>
            <w:rFonts w:ascii="Cambria Math" w:hAnsi="Cambria Math"/>
          </w:rPr>
          <m:t>N</m:t>
        </m:r>
        <m:r>
          <m:rPr>
            <m:sty m:val="p"/>
          </m:rP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λ</m:t>
            </m:r>
          </m:sup>
        </m:sSup>
      </m:oMath>
      <w:r>
        <w:t xml:space="preserve">. Commonly, </w:t>
      </w:r>
      <m:oMath>
        <m:r>
          <w:rPr>
            <w:rFonts w:ascii="Cambria Math" w:hAnsi="Cambria Math"/>
          </w:rPr>
          <m:t>N</m:t>
        </m:r>
      </m:oMath>
      <w:r>
        <w:t xml:space="preserve"> is the count of body sizes grouped into bins, and </w:t>
      </w:r>
      <m:oMath>
        <m:r>
          <w:rPr>
            <w:rFonts w:ascii="Cambria Math" w:hAnsi="Cambria Math"/>
          </w:rPr>
          <m:t>λ</m:t>
        </m:r>
      </m:oMath>
      <w:r>
        <w:t xml:space="preserve"> is estimated from OLS regressions of log transformed data of </w:t>
      </w:r>
      <m:oMath>
        <m:r>
          <w:rPr>
            <w:rFonts w:ascii="Cambria Math" w:hAnsi="Cambria Math"/>
          </w:rPr>
          <m:t>N</m:t>
        </m:r>
      </m:oMath>
      <w:r>
        <w:t xml:space="preserve"> and the mid point of the body size bin </w:t>
      </w:r>
      <m:oMath>
        <m:sSub>
          <m:sSubPr>
            <m:ctrlPr>
              <w:rPr>
                <w:rFonts w:ascii="Cambria Math" w:hAnsi="Cambria Math"/>
              </w:rPr>
            </m:ctrlPr>
          </m:sSubPr>
          <m:e>
            <m:r>
              <w:rPr>
                <w:rFonts w:ascii="Cambria Math" w:hAnsi="Cambria Math"/>
              </w:rPr>
              <m:t>M</m:t>
            </m:r>
          </m:e>
          <m:sub>
            <m:r>
              <w:rPr>
                <w:rFonts w:ascii="Cambria Math" w:hAnsi="Cambria Math"/>
              </w:rPr>
              <m:t>bin</m:t>
            </m:r>
          </m:sub>
        </m:sSub>
      </m:oMath>
      <w:r>
        <w:t xml:space="preserve">: </w:t>
      </w:r>
      <m:oMath>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count</m:t>
                </m:r>
              </m:sub>
            </m:sSub>
          </m:e>
        </m:d>
        <m:r>
          <m:rPr>
            <m:sty m:val="p"/>
          </m:rPr>
          <w:rPr>
            <w:rFonts w:ascii="Cambria Math" w:hAnsi="Cambria Math"/>
          </w:rPr>
          <m:t>=</m:t>
        </m:r>
        <m:r>
          <w:rPr>
            <w:rFonts w:ascii="Cambria Math" w:hAnsi="Cambria Math"/>
          </w:rPr>
          <m:t>λ</m:t>
        </m:r>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bin</m:t>
                </m:r>
              </m:sub>
            </m:sSub>
          </m:e>
        </m:d>
      </m:oMath>
      <w:r>
        <w:t xml:space="preserve">. Myriad binning methods have been proposed, including linear and logarithmic bin widths. Likewise, methods can rely on the absolute count in the bins </w:t>
      </w:r>
      <w:del w:id="35" w:author="James Junker" w:date="2022-09-29T21:05:00Z">
        <w:r w:rsidDel="004349D6">
          <w:delText>as well as</w:delText>
        </w:r>
      </w:del>
      <w:ins w:id="36" w:author="James Junker" w:date="2022-09-29T21:05:00Z">
        <w:r w:rsidR="004349D6">
          <w:t>or</w:t>
        </w:r>
      </w:ins>
      <w:r>
        <w:t xml:space="preserve"> </w:t>
      </w:r>
      <w:ins w:id="37" w:author="James Junker" w:date="2022-09-29T21:06:00Z">
        <w:r w:rsidR="004349D6">
          <w:t xml:space="preserve">use a </w:t>
        </w:r>
      </w:ins>
      <w:r>
        <w:t>normaliz</w:t>
      </w:r>
      <w:ins w:id="38" w:author="James Junker" w:date="2022-09-29T21:05:00Z">
        <w:r w:rsidR="004349D6">
          <w:t xml:space="preserve">ed </w:t>
        </w:r>
      </w:ins>
      <w:ins w:id="39" w:author="James Junker" w:date="2022-09-29T21:06:00Z">
        <w:r w:rsidR="004349D6">
          <w:t xml:space="preserve">count by </w:t>
        </w:r>
      </w:ins>
      <w:del w:id="40" w:author="James Junker" w:date="2022-09-29T21:06:00Z">
        <w:r w:rsidDel="004349D6">
          <w:delText xml:space="preserve">ation techniques </w:delText>
        </w:r>
      </w:del>
      <w:del w:id="41" w:author="James Junker" w:date="2022-09-29T21:07:00Z">
        <w:r w:rsidDel="004349D6">
          <w:delText xml:space="preserve">where the count is divided </w:delText>
        </w:r>
      </w:del>
      <w:ins w:id="42" w:author="James Junker" w:date="2022-09-29T21:07:00Z">
        <w:r w:rsidR="004349D6">
          <w:t xml:space="preserve">dividing </w:t>
        </w:r>
      </w:ins>
      <w:r>
        <w:t xml:space="preserve">by the bin width (especially common with logarithmic binning). Alternatively, </w:t>
      </w:r>
      <m:oMath>
        <m:r>
          <w:rPr>
            <w:rFonts w:ascii="Cambria Math" w:hAnsi="Cambria Math"/>
          </w:rPr>
          <m:t>λ</m:t>
        </m:r>
      </m:oMath>
      <w:r>
        <w:t xml:space="preserve"> can be estimated directly using maximum likelihood techniques</w:t>
      </w:r>
      <w:ins w:id="43" w:author="James Junker" w:date="2022-09-29T20:59:00Z">
        <w:r w:rsidR="001B5A6D">
          <w:t xml:space="preserve"> of the un-binned</w:t>
        </w:r>
      </w:ins>
      <w:ins w:id="44" w:author="James Junker" w:date="2022-09-29T21:00:00Z">
        <w:r w:rsidR="004349D6">
          <w:t>, individual size measurements/values/</w:t>
        </w:r>
        <w:proofErr w:type="gramStart"/>
        <w:r w:rsidR="004349D6">
          <w:t>etc.</w:t>
        </w:r>
      </w:ins>
      <w:ins w:id="45" w:author="James Junker" w:date="2022-10-03T17:26:00Z">
        <w:r w:rsidR="00142022">
          <w:t>(</w:t>
        </w:r>
        <w:proofErr w:type="gramEnd"/>
        <w:r w:rsidR="00142022">
          <w:t>MLE)</w:t>
        </w:r>
      </w:ins>
      <w:r>
        <w:t>.</w:t>
      </w:r>
    </w:p>
    <w:p w14:paraId="73D4714B" w14:textId="484495D5" w:rsidR="005B30B8" w:rsidRDefault="001029FB">
      <w:pPr>
        <w:pStyle w:val="BodyText"/>
      </w:pPr>
      <w:r>
        <w:t xml:space="preserve">Previous work has shown that the estimates of </w:t>
      </w:r>
      <m:oMath>
        <m:r>
          <w:rPr>
            <w:rFonts w:ascii="Cambria Math" w:hAnsi="Cambria Math"/>
          </w:rPr>
          <m:t>λ</m:t>
        </m:r>
      </m:oMath>
      <w:r>
        <w:t xml:space="preserve"> differ between MLE and OLS techniques. OLS methods are particularly sensitive to decisions made in the binning process. Simulation studies have shown that MLE offers consistently more accurate estimates of </w:t>
      </w:r>
      <m:oMath>
        <m:r>
          <w:rPr>
            <w:rFonts w:ascii="Cambria Math" w:hAnsi="Cambria Math"/>
          </w:rPr>
          <m:t>λ</m:t>
        </m:r>
      </m:oMath>
      <w:r>
        <w:t xml:space="preserve"> (White et al. 2007, Edwards et al. 2017)(White et al. 2007, Edwards et al. 2017), and reanalysis of empirical datasets also indicates that the conclusions are dependent on the methodology used (White et al. 2007, Edwards et al. 2020)(White et al. 2007, Edwards et al. 2020). However, recent empirical analysis of stream macroinvertebrate communities across the </w:t>
      </w:r>
      <w:del w:id="46" w:author="James Junker" w:date="2022-10-03T12:45:00Z">
        <w:r w:rsidDel="00204AB6">
          <w:delText xml:space="preserve">NAtional </w:delText>
        </w:r>
      </w:del>
      <w:ins w:id="47" w:author="James Junker" w:date="2022-10-03T12:45:00Z">
        <w:r w:rsidR="00204AB6">
          <w:t xml:space="preserve">National </w:t>
        </w:r>
      </w:ins>
      <w:r>
        <w:t xml:space="preserve">Ecological Observatory Network (NEON, USA) showed that while the estimates of </w:t>
      </w:r>
      <m:oMath>
        <m:r>
          <w:rPr>
            <w:rFonts w:ascii="Cambria Math" w:hAnsi="Cambria Math"/>
          </w:rPr>
          <m:t>λ</m:t>
        </m:r>
      </m:oMath>
      <w:r>
        <w:t xml:space="preserve"> varied, the relative change across the environmental gradient was consistent regardless of method used (Pomeranz et </w:t>
      </w:r>
      <w:r>
        <w:lastRenderedPageBreak/>
        <w:t>al. </w:t>
      </w:r>
      <w:proofErr w:type="gramStart"/>
      <w:r>
        <w:t>2022)(</w:t>
      </w:r>
      <w:proofErr w:type="gramEnd"/>
      <w:r>
        <w:t xml:space="preserve">Pomeranz et al. 2022). While there is a growing consensus that MLE methods offer more reliable estimates of </w:t>
      </w:r>
      <m:oMath>
        <m:r>
          <w:rPr>
            <w:rFonts w:ascii="Cambria Math" w:hAnsi="Cambria Math"/>
          </w:rPr>
          <m:t>λ</m:t>
        </m:r>
      </m:oMath>
      <w:r>
        <w:t>, and binning methods result in biased estimates, it remains unclear if these biases are consistent and systematic or stochastic, and whether or not the relative change in ISD parameters is consistent across space and time. In other words, if the data within a study are all treated the same, does a relative change of OLS slope parameters of 0.1 coincide with a relative change of MLE estimates of 0.1? In order to answer this question, we simulate</w:t>
      </w:r>
      <w:ins w:id="48" w:author="James Junker" w:date="2022-09-30T10:52:00Z">
        <w:r w:rsidR="005A3DBC">
          <w:t>d</w:t>
        </w:r>
      </w:ins>
      <w:r>
        <w:t xml:space="preserve"> body size observations from bounded power law distributions with varied </w:t>
      </w:r>
      <m:oMath>
        <m:r>
          <w:rPr>
            <w:rFonts w:ascii="Cambria Math" w:hAnsi="Cambria Math"/>
          </w:rPr>
          <m:t>λ</m:t>
        </m:r>
      </m:oMath>
      <w:r>
        <w:t xml:space="preserve"> exponents across a hypothetical environmental gradient and compare the results obtained using three different methodologies common in the literature. In addition, we re-analyze two previously published datasets of stream community body sizes across a stress and environmental gradient. We find that the MLE method more accurately estimates the site-specific </w:t>
      </w:r>
      <m:oMath>
        <m:r>
          <w:rPr>
            <w:rFonts w:ascii="Cambria Math" w:hAnsi="Cambria Math"/>
          </w:rPr>
          <m:t>λ</m:t>
        </m:r>
      </m:oMath>
      <w:r>
        <w:t xml:space="preserve"> exponents as well as the relative change in exponents across the hypothetical gradient</w:t>
      </w:r>
      <w:ins w:id="49" w:author="James Junker" w:date="2022-09-30T12:34:00Z">
        <w:r w:rsidR="00303193">
          <w:t>, and</w:t>
        </w:r>
      </w:ins>
      <w:ins w:id="50" w:author="James Junker" w:date="2022-09-30T12:35:00Z">
        <w:r w:rsidR="00303193">
          <w:t xml:space="preserve"> do so </w:t>
        </w:r>
        <w:r w:rsidR="00497708">
          <w:t>more precisely.</w:t>
        </w:r>
      </w:ins>
      <w:del w:id="51" w:author="James Junker" w:date="2022-09-30T12:34:00Z">
        <w:r w:rsidDel="00303193">
          <w:delText xml:space="preserve">, </w:delText>
        </w:r>
      </w:del>
      <w:del w:id="52" w:author="James Junker" w:date="2022-09-30T12:35:00Z">
        <w:r w:rsidDel="00497708">
          <w:delText>as well as having smaller variation.</w:delText>
        </w:r>
      </w:del>
      <w:r>
        <w:t xml:space="preserve"> The logarthmic binning methods generally perform well, but have larger confidence intervals around the estimates. However, the overall conclusions of previously published empirical data sets are not dependent on the method used.</w:t>
      </w:r>
    </w:p>
    <w:p w14:paraId="380B455B" w14:textId="77777777" w:rsidR="005B30B8" w:rsidRDefault="001029FB">
      <w:pPr>
        <w:pStyle w:val="Heading1"/>
      </w:pPr>
      <w:bookmarkStart w:id="53" w:name="methods"/>
      <w:bookmarkEnd w:id="27"/>
      <w:r>
        <w:t>Methods</w:t>
      </w:r>
    </w:p>
    <w:p w14:paraId="23707852" w14:textId="77777777" w:rsidR="005B30B8" w:rsidRDefault="001029FB">
      <w:pPr>
        <w:pStyle w:val="Heading2"/>
      </w:pPr>
      <w:bookmarkStart w:id="54" w:name="data-simulation"/>
      <w:r>
        <w:t>Data Simulation</w:t>
      </w:r>
    </w:p>
    <w:p w14:paraId="2CC4A779" w14:textId="2E19F278" w:rsidR="005B30B8" w:rsidRDefault="001029FB">
      <w:pPr>
        <w:pStyle w:val="FirstParagraph"/>
      </w:pPr>
      <w:r>
        <w:t>In order to investigate the performance of commonly used methods, we simulate</w:t>
      </w:r>
      <w:ins w:id="55" w:author="James Junker" w:date="2022-09-30T12:37:00Z">
        <w:r w:rsidR="00497708">
          <w:t>d</w:t>
        </w:r>
      </w:ins>
      <w:r>
        <w:t xml:space="preserve"> body size observations from a bounded power law distribution using the inverse method, as described in Edwards et al. (</w:t>
      </w:r>
      <w:proofErr w:type="gramStart"/>
      <w:r>
        <w:t>2017)(</w:t>
      </w:r>
      <w:proofErr w:type="gramEnd"/>
      <w:r>
        <w:t xml:space="preserve">2017). Let </w:t>
      </w:r>
      <m:oMath>
        <m:r>
          <w:rPr>
            <w:rFonts w:ascii="Cambria Math" w:hAnsi="Cambria Math"/>
          </w:rPr>
          <m:t>M</m:t>
        </m:r>
      </m:oMath>
      <w:r>
        <w:t xml:space="preserve"> be a random </w:t>
      </w:r>
      <w:del w:id="56" w:author="James Junker" w:date="2022-09-30T12:56:00Z">
        <w:r w:rsidDel="00145974">
          <w:delText xml:space="preserve">variable </w:delText>
        </w:r>
      </w:del>
      <w:ins w:id="57" w:author="James Junker" w:date="2022-09-30T12:56:00Z">
        <w:r w:rsidR="00145974">
          <w:t xml:space="preserve">vector(?) </w:t>
        </w:r>
      </w:ins>
      <w:r>
        <w:t>of body sizes described by the probability density function:</w:t>
      </w:r>
    </w:p>
    <w:p w14:paraId="0F59A3F4" w14:textId="77777777" w:rsidR="005B30B8" w:rsidRDefault="001029FB">
      <w:pPr>
        <w:pStyle w:val="BodyText"/>
      </w:pPr>
      <m:oMathPara>
        <m:oMathParaPr>
          <m:jc m:val="center"/>
        </m:oMathParaPr>
        <m:oMath>
          <m:r>
            <w:rPr>
              <w:rFonts w:ascii="Cambria Math" w:hAnsi="Cambria Math"/>
            </w:rPr>
            <m:t>f</m:t>
          </m:r>
          <m:d>
            <m:dPr>
              <m:ctrlPr>
                <w:rPr>
                  <w:rFonts w:ascii="Cambria Math" w:hAnsi="Cambria Math"/>
                </w:rPr>
              </m:ctrlPr>
            </m:dPr>
            <m:e>
              <m:r>
                <w:rPr>
                  <w:rFonts w:ascii="Cambria Math" w:hAnsi="Cambria Math"/>
                </w:rPr>
                <m:t>M</m:t>
              </m:r>
            </m:e>
          </m:d>
          <m:r>
            <m:rPr>
              <m:sty m:val="p"/>
            </m:rPr>
            <w:rPr>
              <w:rFonts w:ascii="Cambria Math" w:hAnsi="Cambria Math"/>
            </w:rPr>
            <m:t>=</m:t>
          </m:r>
          <m:r>
            <w:rPr>
              <w:rFonts w:ascii="Cambria Math" w:hAnsi="Cambria Math"/>
            </w:rPr>
            <m:t>C</m:t>
          </m:r>
          <m:sSup>
            <m:sSupPr>
              <m:ctrlPr>
                <w:rPr>
                  <w:rFonts w:ascii="Cambria Math" w:hAnsi="Cambria Math"/>
                </w:rPr>
              </m:ctrlPr>
            </m:sSupPr>
            <m:e>
              <m:r>
                <w:rPr>
                  <w:rFonts w:ascii="Cambria Math" w:hAnsi="Cambria Math"/>
                </w:rPr>
                <m:t>M</m:t>
              </m:r>
            </m:e>
            <m:sup>
              <m:r>
                <w:rPr>
                  <w:rFonts w:ascii="Cambria Math" w:hAnsi="Cambria Math"/>
                </w:rPr>
                <m:t>λ</m:t>
              </m:r>
            </m:sup>
          </m:sSup>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min</m:t>
              </m:r>
            </m:sub>
          </m:sSub>
          <m:r>
            <m:rPr>
              <m:sty m:val="p"/>
            </m:rPr>
            <w:rPr>
              <w:rFonts w:ascii="Cambria Math" w:hAnsi="Cambria Math"/>
            </w:rPr>
            <m:t>≤</m:t>
          </m:r>
          <m:r>
            <w:rPr>
              <w:rFonts w:ascii="Cambria Math" w:hAnsi="Cambria Math"/>
            </w:rPr>
            <m:t>M</m:t>
          </m:r>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max</m:t>
              </m:r>
            </m:sub>
          </m:sSub>
        </m:oMath>
      </m:oMathPara>
    </w:p>
    <w:p w14:paraId="7CF376B1" w14:textId="5A3DBCE9" w:rsidR="005B30B8" w:rsidRDefault="0068000D">
      <w:pPr>
        <w:pStyle w:val="FirstParagraph"/>
      </w:pPr>
      <m:oMath>
        <m:sSub>
          <m:sSubPr>
            <m:ctrlPr>
              <w:rPr>
                <w:rFonts w:ascii="Cambria Math" w:hAnsi="Cambria Math"/>
              </w:rPr>
            </m:ctrlPr>
          </m:sSubPr>
          <m:e>
            <m:r>
              <w:rPr>
                <w:rFonts w:ascii="Cambria Math" w:hAnsi="Cambria Math"/>
              </w:rPr>
              <m:t>M</m:t>
            </m:r>
          </m:e>
          <m:sub>
            <m:r>
              <w:rPr>
                <w:rFonts w:ascii="Cambria Math" w:hAnsi="Cambria Math"/>
              </w:rPr>
              <m:t>min</m:t>
            </m:r>
          </m:sub>
        </m:sSub>
        <m:r>
          <m:rPr>
            <m:sty m:val="p"/>
          </m:rPr>
          <w:rPr>
            <w:rFonts w:ascii="Cambria Math" w:hAnsi="Cambria Math"/>
          </w:rPr>
          <m:t>=</m:t>
        </m:r>
        <m:r>
          <w:rPr>
            <w:rFonts w:ascii="Cambria Math" w:hAnsi="Cambria Math"/>
          </w:rPr>
          <m:t>0.0026</m:t>
        </m:r>
      </m:oMath>
      <w:r w:rsidR="001029FB">
        <w:t xml:space="preserve"> and </w:t>
      </w:r>
      <m:oMath>
        <m:sSub>
          <m:sSubPr>
            <m:ctrlPr>
              <w:rPr>
                <w:rFonts w:ascii="Cambria Math" w:hAnsi="Cambria Math"/>
              </w:rPr>
            </m:ctrlPr>
          </m:sSubPr>
          <m:e>
            <m:r>
              <w:rPr>
                <w:rFonts w:ascii="Cambria Math" w:hAnsi="Cambria Math"/>
              </w:rPr>
              <m:t>M</m:t>
            </m:r>
          </m:e>
          <m:sub>
            <m:r>
              <w:rPr>
                <w:rFonts w:ascii="Cambria Math" w:hAnsi="Cambria Math"/>
              </w:rPr>
              <m:t>max</m:t>
            </m:r>
          </m:sub>
        </m:sSub>
        <m:r>
          <m:rPr>
            <m:sty m:val="p"/>
          </m:rPr>
          <w:rPr>
            <w:rFonts w:ascii="Cambria Math" w:hAnsi="Cambria Math"/>
          </w:rPr>
          <m:t>=</m:t>
        </m:r>
        <m:r>
          <w:rPr>
            <w:rFonts w:ascii="Cambria Math" w:hAnsi="Cambria Math"/>
          </w:rPr>
          <m:t>1.2</m:t>
        </m:r>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3</m:t>
            </m:r>
          </m:sup>
        </m:sSup>
      </m:oMath>
      <w:r w:rsidR="001029FB">
        <w:t>. These values are based on empirical body sizes of stream benthic communities reported in Pomeranz et al. (</w:t>
      </w:r>
      <w:del w:id="58" w:author="James Junker" w:date="2022-09-30T12:39:00Z">
        <w:r w:rsidR="001029FB" w:rsidDel="00497708">
          <w:delText>2020</w:delText>
        </w:r>
      </w:del>
      <w:proofErr w:type="gramStart"/>
      <w:ins w:id="59" w:author="James Junker" w:date="2022-09-30T12:39:00Z">
        <w:r w:rsidR="00497708">
          <w:t>2022</w:t>
        </w:r>
      </w:ins>
      <w:r w:rsidR="001029FB">
        <w:t>)(</w:t>
      </w:r>
      <w:proofErr w:type="gramEnd"/>
      <w:r w:rsidR="001029FB">
        <w:t>Pomeranz et al. 2022). Our results are not dependent on the range of body sizes, and we show the results of other body size ranges in the supplemental information.</w:t>
      </w:r>
    </w:p>
    <w:p w14:paraId="231D6734" w14:textId="77777777" w:rsidR="005B30B8" w:rsidRDefault="001029FB">
      <w:pPr>
        <w:pStyle w:val="BodyText"/>
      </w:pPr>
      <w:r>
        <w:t xml:space="preserve">For the main analysis, presented here, we sampled </w:t>
      </w:r>
      <m:oMath>
        <m:r>
          <w:rPr>
            <w:rFonts w:ascii="Cambria Math" w:hAnsi="Cambria Math"/>
          </w:rPr>
          <m:t>n</m:t>
        </m:r>
        <m:r>
          <m:rPr>
            <m:sty m:val="p"/>
          </m:rPr>
          <w:rPr>
            <w:rFonts w:ascii="Cambria Math" w:hAnsi="Cambria Math"/>
          </w:rPr>
          <m:t>=</m:t>
        </m:r>
        <m:r>
          <w:rPr>
            <w:rFonts w:ascii="Cambria Math" w:hAnsi="Cambria Math"/>
          </w:rPr>
          <m:t>1000</m:t>
        </m:r>
      </m:oMath>
      <w:r>
        <w:t xml:space="preserve"> body sizes from distributions described by five different </w:t>
      </w:r>
      <m:oMath>
        <m:r>
          <w:rPr>
            <w:rFonts w:ascii="Cambria Math" w:hAnsi="Cambria Math"/>
          </w:rPr>
          <m:t>λ</m:t>
        </m:r>
      </m:oMath>
      <w:r>
        <w:t xml:space="preserve">’s: (-1.5, -1.75, -2.00, -2.25, -2.5), such that our model for </w:t>
      </w:r>
      <m:oMath>
        <m:r>
          <w:rPr>
            <w:rFonts w:ascii="Cambria Math" w:hAnsi="Cambria Math"/>
          </w:rPr>
          <m:t>λ</m:t>
        </m:r>
      </m:oMath>
      <w:r>
        <w:t xml:space="preserve"> is:</w:t>
      </w:r>
    </w:p>
    <w:p w14:paraId="3A0CF5F4" w14:textId="77777777" w:rsidR="005B30B8" w:rsidRDefault="001029FB">
      <w:pPr>
        <w:pStyle w:val="BodyText"/>
      </w:pPr>
      <m:oMathPara>
        <m:oMathParaPr>
          <m:jc m:val="center"/>
        </m:oMathParaPr>
        <m:oMath>
          <m:r>
            <w:rPr>
              <w:rFonts w:ascii="Cambria Math" w:hAnsi="Cambria Math"/>
            </w:rPr>
            <m:t>λ</m:t>
          </m:r>
          <m:r>
            <m:rPr>
              <m:sty m:val="p"/>
            </m:rPr>
            <w:rPr>
              <w:rFonts w:ascii="Cambria Math" w:hAnsi="Cambria Math"/>
            </w:rPr>
            <m:t>=</m:t>
          </m:r>
          <m:r>
            <w:rPr>
              <w:rFonts w:ascii="Cambria Math" w:hAnsi="Cambria Math"/>
            </w:rPr>
            <m:t>Norm</m:t>
          </m:r>
          <m:d>
            <m:dPr>
              <m:ctrlPr>
                <w:rPr>
                  <w:rFonts w:ascii="Cambria Math" w:hAnsi="Cambria Math"/>
                </w:rPr>
              </m:ctrlPr>
            </m:dPr>
            <m:e>
              <m:r>
                <w:rPr>
                  <w:rFonts w:ascii="Cambria Math" w:hAnsi="Cambria Math"/>
                </w:rPr>
                <m:t>α</m:t>
              </m:r>
              <m:r>
                <m:rPr>
                  <m:sty m:val="p"/>
                </m:rPr>
                <w:rPr>
                  <w:rFonts w:ascii="Cambria Math" w:hAnsi="Cambria Math"/>
                </w:rPr>
                <m:t>-</m:t>
              </m:r>
              <w:commentRangeStart w:id="60"/>
              <m:r>
                <w:rPr>
                  <w:rFonts w:ascii="Cambria Math" w:hAnsi="Cambria Math"/>
                </w:rPr>
                <m:t>0.5X</m:t>
              </m:r>
              <w:commentRangeEnd w:id="60"/>
              <m:r>
                <m:rPr>
                  <m:sty m:val="p"/>
                </m:rPr>
                <w:rPr>
                  <w:rStyle w:val="CommentReference"/>
                  <w:rFonts w:asciiTheme="minorHAnsi" w:hAnsiTheme="minorHAnsi" w:cstheme="minorBidi"/>
                </w:rPr>
                <w:commentReference w:id="60"/>
              </m:r>
              <m:r>
                <m:rPr>
                  <m:sty m:val="p"/>
                </m:rPr>
                <w:rPr>
                  <w:rFonts w:ascii="Cambria Math" w:hAnsi="Cambria Math"/>
                </w:rPr>
                <m:t>,</m:t>
              </m:r>
              <m:r>
                <w:rPr>
                  <w:rFonts w:ascii="Cambria Math" w:hAnsi="Cambria Math"/>
                </w:rPr>
                <m:t>σ</m:t>
              </m:r>
            </m:e>
          </m:d>
        </m:oMath>
      </m:oMathPara>
    </w:p>
    <w:p w14:paraId="1E447719" w14:textId="77777777" w:rsidR="005B30B8" w:rsidRDefault="001029FB">
      <w:pPr>
        <w:pStyle w:val="FirstParagraph"/>
      </w:pPr>
      <w:r>
        <w:t xml:space="preserve">Each value of </w:t>
      </w:r>
      <m:oMath>
        <m:r>
          <w:rPr>
            <w:rFonts w:ascii="Cambria Math" w:hAnsi="Cambria Math"/>
          </w:rPr>
          <m:t>λ</m:t>
        </m:r>
      </m:oMath>
      <w:r>
        <w:t xml:space="preserve"> was assumed to come from a community across a hypothetical environmental gradient </w:t>
      </w:r>
      <m:oMath>
        <m:r>
          <w:rPr>
            <w:rFonts w:ascii="Cambria Math" w:hAnsi="Cambria Math"/>
          </w:rPr>
          <m:t>X</m:t>
        </m:r>
      </m:oMath>
      <w:r>
        <w:t xml:space="preserve">. Values of </w:t>
      </w:r>
      <m:oMath>
        <m:r>
          <w:rPr>
            <w:rFonts w:ascii="Cambria Math" w:hAnsi="Cambria Math"/>
          </w:rPr>
          <m:t>X</m:t>
        </m:r>
      </m:oMath>
      <w:r>
        <w:t xml:space="preserve"> for each community are uniformly distributed from -1 to 1. We repeated the data simulation 1000 times (reps). The main results presented here were not dependent on the range of </w:t>
      </w:r>
      <w:r>
        <w:rPr>
          <w:i/>
          <w:iCs/>
        </w:rPr>
        <w:t>x</w:t>
      </w:r>
      <w:r>
        <w:t>-values or the number of sites (supplemental information).</w:t>
      </w:r>
    </w:p>
    <w:p w14:paraId="4399AB4F" w14:textId="77777777" w:rsidR="005B30B8" w:rsidRDefault="001029FB">
      <w:pPr>
        <w:pStyle w:val="Heading3"/>
      </w:pPr>
      <w:bookmarkStart w:id="61" w:name="sample-size-n"/>
      <w:r>
        <w:t xml:space="preserve">Sample size, </w:t>
      </w:r>
      <m:oMath>
        <m:r>
          <w:rPr>
            <w:rFonts w:ascii="Cambria Math" w:hAnsi="Cambria Math"/>
          </w:rPr>
          <m:t>n</m:t>
        </m:r>
      </m:oMath>
    </w:p>
    <w:p w14:paraId="794DDC7F" w14:textId="67C3E3E0" w:rsidR="005B30B8" w:rsidRDefault="001029FB">
      <w:pPr>
        <w:pStyle w:val="FirstParagraph"/>
      </w:pPr>
      <w:del w:id="62" w:author="Wesner, Jeff S" w:date="2022-10-05T15:16:00Z">
        <w:r w:rsidDel="008B3F0D">
          <w:delText>The number of observ</w:delText>
        </w:r>
      </w:del>
      <w:ins w:id="63" w:author="James Junker" w:date="2022-09-30T12:44:00Z">
        <w:del w:id="64" w:author="Wesner, Jeff S" w:date="2022-10-05T15:16:00Z">
          <w:r w:rsidR="00497708" w:rsidDel="008B3F0D">
            <w:delText>ed body sizes</w:delText>
          </w:r>
        </w:del>
      </w:ins>
      <w:del w:id="65" w:author="Wesner, Jeff S" w:date="2022-10-05T15:16:00Z">
        <w:r w:rsidDel="008B3F0D">
          <w:delText>ations in our simulations may bias the results. Therefore</w:delText>
        </w:r>
      </w:del>
      <w:ins w:id="66" w:author="Wesner, Jeff S" w:date="2022-10-05T15:16:00Z">
        <w:r w:rsidR="008B3F0D">
          <w:t>To determine how the results were affected by sample size</w:t>
        </w:r>
      </w:ins>
      <w:r>
        <w:t xml:space="preserve">, we repeated the simulations described above, but varied the sample size </w:t>
      </w:r>
      <m:oMath>
        <m:r>
          <w:rPr>
            <w:rFonts w:ascii="Cambria Math" w:hAnsi="Cambria Math"/>
          </w:rPr>
          <m:t>n</m:t>
        </m:r>
      </m:oMath>
      <w:r>
        <w:t xml:space="preserve">. We tested values of </w:t>
      </w:r>
      <m:oMath>
        <m:r>
          <w:rPr>
            <w:rFonts w:ascii="Cambria Math" w:hAnsi="Cambria Math"/>
          </w:rPr>
          <m:t>n</m:t>
        </m:r>
        <m:r>
          <m:rPr>
            <m:sty m:val="p"/>
          </m:rPr>
          <w:rPr>
            <w:rFonts w:ascii="Cambria Math" w:hAnsi="Cambria Math"/>
          </w:rPr>
          <m:t>=</m:t>
        </m:r>
        <m:r>
          <w:rPr>
            <w:rFonts w:ascii="Cambria Math" w:hAnsi="Cambria Math"/>
          </w:rPr>
          <m:t>200</m:t>
        </m:r>
        <m:r>
          <m:rPr>
            <m:sty m:val="p"/>
          </m:rPr>
          <w:rPr>
            <w:rFonts w:ascii="Cambria Math" w:hAnsi="Cambria Math"/>
          </w:rPr>
          <m:t>,</m:t>
        </m:r>
        <m:r>
          <w:rPr>
            <w:rFonts w:ascii="Cambria Math" w:hAnsi="Cambria Math"/>
          </w:rPr>
          <m:t>500</m:t>
        </m:r>
        <m:r>
          <m:rPr>
            <m:sty m:val="p"/>
          </m:rPr>
          <w:rPr>
            <w:rFonts w:ascii="Cambria Math" w:hAnsi="Cambria Math"/>
          </w:rPr>
          <m:t>,</m:t>
        </m:r>
        <m:r>
          <w:rPr>
            <w:rFonts w:ascii="Cambria Math" w:hAnsi="Cambria Math"/>
          </w:rPr>
          <m:t>1000</m:t>
        </m:r>
        <m:r>
          <m:rPr>
            <m:sty m:val="p"/>
          </m:rPr>
          <w:rPr>
            <w:rFonts w:ascii="Cambria Math" w:hAnsi="Cambria Math"/>
          </w:rPr>
          <m:t>,</m:t>
        </m:r>
        <m:r>
          <w:rPr>
            <w:rFonts w:ascii="Cambria Math" w:hAnsi="Cambria Math"/>
          </w:rPr>
          <m:t>5000</m:t>
        </m:r>
        <m:r>
          <m:rPr>
            <m:sty m:val="p"/>
          </m:rPr>
          <w:rPr>
            <w:rFonts w:ascii="Cambria Math" w:hAnsi="Cambria Math"/>
          </w:rPr>
          <m:t>,</m:t>
        </m:r>
        <m:r>
          <w:rPr>
            <w:rFonts w:ascii="Cambria Math" w:hAnsi="Cambria Math"/>
          </w:rPr>
          <m:t>10000</m:t>
        </m:r>
      </m:oMath>
      <w:r>
        <w:t>.</w:t>
      </w:r>
    </w:p>
    <w:p w14:paraId="3B10FC6F" w14:textId="77777777" w:rsidR="005B30B8" w:rsidRDefault="001029FB">
      <w:pPr>
        <w:pStyle w:val="Heading3"/>
      </w:pPr>
      <w:bookmarkStart w:id="67" w:name="no-relationship"/>
      <w:bookmarkEnd w:id="61"/>
      <w:r>
        <w:t>“No” relationship</w:t>
      </w:r>
    </w:p>
    <w:p w14:paraId="15B0F163" w14:textId="7E8F01E5" w:rsidR="005B30B8" w:rsidRDefault="001029FB">
      <w:pPr>
        <w:pStyle w:val="FirstParagraph"/>
      </w:pPr>
      <w:r>
        <w:t>It is possible that our sampling or simulation framework could bias the results</w:t>
      </w:r>
      <w:del w:id="68" w:author="Wesner, Jeff S" w:date="2022-10-05T15:17:00Z">
        <w:r w:rsidDel="008B3F0D">
          <w:delText xml:space="preserve"> obtained</w:delText>
        </w:r>
      </w:del>
      <w:r>
        <w:t xml:space="preserve">. </w:t>
      </w:r>
      <w:del w:id="69" w:author="Wesner, Jeff S" w:date="2022-10-05T15:17:00Z">
        <w:r w:rsidDel="008B3F0D">
          <w:delText>In order to assess whether or not our simulations are robust to</w:delText>
        </w:r>
      </w:del>
      <w:ins w:id="70" w:author="Wesner, Jeff S" w:date="2022-10-05T15:17:00Z">
        <w:r w:rsidR="008B3F0D">
          <w:t>To assess</w:t>
        </w:r>
      </w:ins>
      <w:r>
        <w:t xml:space="preserve"> this, we performed independent random samples from a bounded power law for five communities across a hypothetical gradient as described above, but we set </w:t>
      </w:r>
      <m:oMath>
        <m:r>
          <w:rPr>
            <w:rFonts w:ascii="Cambria Math" w:hAnsi="Cambria Math"/>
          </w:rPr>
          <m:t>λ</m:t>
        </m:r>
        <m:r>
          <m:rPr>
            <m:sty m:val="p"/>
          </m:rPr>
          <w:rPr>
            <w:rFonts w:ascii="Cambria Math" w:hAnsi="Cambria Math"/>
          </w:rPr>
          <m:t>=-</m:t>
        </m:r>
        <m:r>
          <w:rPr>
            <w:rFonts w:ascii="Cambria Math" w:hAnsi="Cambria Math"/>
          </w:rPr>
          <m:t>2</m:t>
        </m:r>
      </m:oMath>
      <w:r>
        <w:t xml:space="preserve"> for all five communities. Hence, we </w:t>
      </w:r>
      <w:del w:id="71" w:author="Wesner, Jeff S" w:date="2022-10-05T15:19:00Z">
        <w:r w:rsidDel="008F5A3F">
          <w:delText xml:space="preserve">are </w:delText>
        </w:r>
      </w:del>
      <w:r>
        <w:t>simulat</w:t>
      </w:r>
      <w:del w:id="72" w:author="Wesner, Jeff S" w:date="2022-10-05T15:19:00Z">
        <w:r w:rsidDel="008F5A3F">
          <w:delText xml:space="preserve">ing </w:delText>
        </w:r>
      </w:del>
      <w:ins w:id="73" w:author="Wesner, Jeff S" w:date="2022-10-05T15:19:00Z">
        <w:r w:rsidR="008F5A3F">
          <w:t xml:space="preserve">ed </w:t>
        </w:r>
      </w:ins>
      <w:r>
        <w:t xml:space="preserve">a scenario where the size spectra relationship is invariant to our hypothetical environmental gradient, and we should expect the estimated relationship coefficient </w:t>
      </w:r>
      <m:oMath>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r>
          <w:rPr>
            <w:rFonts w:ascii="Cambria Math" w:hAnsi="Cambria Math"/>
          </w:rPr>
          <m:t>0</m:t>
        </m:r>
      </m:oMath>
      <w:r>
        <w:t>.</w:t>
      </w:r>
    </w:p>
    <w:p w14:paraId="40292C3F" w14:textId="77777777" w:rsidR="005B30B8" w:rsidRDefault="001029FB">
      <w:pPr>
        <w:pStyle w:val="Heading2"/>
      </w:pPr>
      <w:bookmarkStart w:id="74" w:name="finer-resolution-of-lambda-values"/>
      <w:bookmarkEnd w:id="54"/>
      <w:bookmarkEnd w:id="67"/>
      <w:r>
        <w:lastRenderedPageBreak/>
        <w:t xml:space="preserve">Finer resolution of </w:t>
      </w:r>
      <m:oMath>
        <m:r>
          <w:rPr>
            <w:rFonts w:ascii="Cambria Math" w:hAnsi="Cambria Math"/>
          </w:rPr>
          <m:t>λ</m:t>
        </m:r>
      </m:oMath>
      <w:r>
        <w:t xml:space="preserve"> values</w:t>
      </w:r>
    </w:p>
    <w:p w14:paraId="06933918" w14:textId="501B97AD" w:rsidR="005B30B8" w:rsidRDefault="001029FB">
      <w:pPr>
        <w:pStyle w:val="FirstParagraph"/>
      </w:pPr>
      <w:r>
        <w:t xml:space="preserve">For the main analysis, we were interested in determining whether or not the methods were able to detect relatively coarse changes to size spectra parameters, specifically, a change of 0.5 units across each value of </w:t>
      </w:r>
      <m:oMath>
        <m:r>
          <w:rPr>
            <w:rFonts w:ascii="Cambria Math" w:hAnsi="Cambria Math"/>
          </w:rPr>
          <m:t>X</m:t>
        </m:r>
      </m:oMath>
      <w:r>
        <w:t xml:space="preserve">, or an absolute change in </w:t>
      </w:r>
      <m:oMath>
        <m:r>
          <w:rPr>
            <w:rFonts w:ascii="Cambria Math" w:hAnsi="Cambria Math"/>
          </w:rPr>
          <m:t>λ</m:t>
        </m:r>
      </m:oMath>
      <w:r>
        <w:t xml:space="preserve"> values of 1.0 units. However, many seminal works on variation in size spectra relationships in freshwater are on a much finer scale (on the order </w:t>
      </w:r>
      <w:del w:id="75" w:author="James Junker" w:date="2022-09-30T12:54:00Z">
        <w:r w:rsidDel="003E15B3">
          <w:delText xml:space="preserve">0f </w:delText>
        </w:r>
      </w:del>
      <w:ins w:id="76" w:author="James Junker" w:date="2022-09-30T12:54:00Z">
        <w:r w:rsidR="003E15B3">
          <w:t xml:space="preserve">of </w:t>
        </w:r>
      </w:ins>
      <w:r>
        <w:t xml:space="preserve">0.1 to 0.25 units). Therefore, we performed simulations as described above, but varied </w:t>
      </w:r>
      <m:oMath>
        <m:r>
          <w:rPr>
            <w:rFonts w:ascii="Cambria Math" w:hAnsi="Cambria Math"/>
          </w:rPr>
          <m:t>λ</m:t>
        </m:r>
      </m:oMath>
      <w:r>
        <w:t xml:space="preserve"> from -1.9 to -2.1 across the hypothetical environmental gradient. This equates to a know relationship coefficient of </w:t>
      </w:r>
      <m:oMath>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r>
          <w:rPr>
            <w:rFonts w:ascii="Cambria Math" w:hAnsi="Cambria Math"/>
          </w:rPr>
          <m:t>0.1</m:t>
        </m:r>
      </m:oMath>
      <w:r>
        <w:t xml:space="preserve"> across the hypothetical gradient, and an absolute change of 0.2 units.</w:t>
      </w:r>
    </w:p>
    <w:p w14:paraId="5901F6C7" w14:textId="77777777" w:rsidR="005B30B8" w:rsidRDefault="001029FB">
      <w:pPr>
        <w:pStyle w:val="Heading2"/>
      </w:pPr>
      <w:bookmarkStart w:id="77" w:name="Xcbbdef775c7c794b3d99d3fef9fe5dcb614b77c"/>
      <w:bookmarkEnd w:id="74"/>
      <w:r>
        <w:t xml:space="preserve">Estimation of Size spectra parameter </w:t>
      </w:r>
      <m:oMath>
        <m:r>
          <w:rPr>
            <w:rFonts w:ascii="Cambria Math" w:hAnsi="Cambria Math"/>
          </w:rPr>
          <m:t>λ</m:t>
        </m:r>
      </m:oMath>
    </w:p>
    <w:p w14:paraId="3B651ED0" w14:textId="6883391A" w:rsidR="005B30B8" w:rsidRDefault="001029FB">
      <w:pPr>
        <w:pStyle w:val="FirstParagraph"/>
      </w:pPr>
      <w:r>
        <w:t xml:space="preserve">For each sample of </w:t>
      </w:r>
      <m:oMath>
        <m:r>
          <w:rPr>
            <w:rFonts w:ascii="Cambria Math" w:hAnsi="Cambria Math"/>
          </w:rPr>
          <m:t>M</m:t>
        </m:r>
      </m:oMath>
      <w:r>
        <w:t xml:space="preserve"> and each of the 1000 replicates, we estimated the exponent </w:t>
      </w:r>
      <m:oMath>
        <m:r>
          <w:rPr>
            <w:rFonts w:ascii="Cambria Math" w:hAnsi="Cambria Math"/>
          </w:rPr>
          <m:t>λ</m:t>
        </m:r>
      </m:oMath>
      <w:r>
        <w:t xml:space="preserve"> using MLE methods modified from the the </w:t>
      </w:r>
      <w:r>
        <w:rPr>
          <w:rStyle w:val="VerbatimChar"/>
        </w:rPr>
        <w:t>sizeSpectra</w:t>
      </w:r>
      <w:r>
        <w:t xml:space="preserve"> package (Edwards et al. 2020). In addition, we use two common binning methods to estimate the OLS slope parameter in log-log space. For the first binning method, we created 6 equal logarithmic bins covering the range of body sizes. The count in each bin was normalized by dividing by the bin width. This method has been used by (refs here, I think a lot of Woodward’s group uses this…</w:t>
      </w:r>
      <w:ins w:id="78" w:author="James Junker" w:date="2022-10-03T17:16:00Z">
        <w:r w:rsidR="00D82509">
          <w:t xml:space="preserve">Blanchard et al. </w:t>
        </w:r>
        <w:commentRangeStart w:id="79"/>
        <w:r w:rsidR="00D82509">
          <w:t>2005</w:t>
        </w:r>
        <w:commentRangeEnd w:id="79"/>
        <w:r w:rsidR="00D82509">
          <w:rPr>
            <w:rStyle w:val="CommentReference"/>
            <w:rFonts w:asciiTheme="minorHAnsi" w:hAnsiTheme="minorHAnsi" w:cstheme="minorBidi"/>
          </w:rPr>
          <w:commentReference w:id="79"/>
        </w:r>
        <w:r w:rsidR="00D82509">
          <w:t>(?</w:t>
        </w:r>
      </w:ins>
      <w:ins w:id="80" w:author="James Junker" w:date="2022-10-03T17:18:00Z">
        <w:r w:rsidR="00142022">
          <w:t xml:space="preserve"> See comment</w:t>
        </w:r>
      </w:ins>
      <w:ins w:id="81" w:author="James Junker" w:date="2022-10-03T17:16:00Z">
        <w:r w:rsidR="00D82509">
          <w:t>)</w:t>
        </w:r>
      </w:ins>
      <w:r>
        <w:t xml:space="preserve">) Throughout the manuscript, the normalized equal logarithmic binning method will be referred to as ELBn. The second method was </w:t>
      </w:r>
      <w:proofErr w:type="gramStart"/>
      <w:r>
        <w:t>similar to</w:t>
      </w:r>
      <w:proofErr w:type="gramEnd"/>
      <w:r>
        <w:t xml:space="preserve"> ELBn, but </w:t>
      </w:r>
      <w:commentRangeStart w:id="82"/>
      <w:r>
        <w:t>bins of Log</w:t>
      </w:r>
      <w:r>
        <w:rPr>
          <w:vertAlign w:val="subscript"/>
        </w:rPr>
        <w:t>2</w:t>
      </w:r>
      <w:r>
        <w:t xml:space="preserve"> </w:t>
      </w:r>
      <w:commentRangeEnd w:id="82"/>
      <w:r w:rsidR="00071E9D">
        <w:rPr>
          <w:rStyle w:val="CommentReference"/>
          <w:rFonts w:asciiTheme="minorHAnsi" w:hAnsiTheme="minorHAnsi" w:cstheme="minorBidi"/>
        </w:rPr>
        <w:commentReference w:id="82"/>
      </w:r>
      <w:r>
        <w:t xml:space="preserve">widths are used. The count in each bin is normalized in the same way. This method has been used by (Pomeranz et al. 2019, McGarvey et al. 2019) and is referred to as the Normalized Abundance Spectrum (NAS). Previous work has investigated </w:t>
      </w:r>
      <w:commentRangeStart w:id="83"/>
      <w:r>
        <w:t xml:space="preserve">the biases in </w:t>
      </w:r>
      <m:oMath>
        <m:r>
          <w:rPr>
            <w:rFonts w:ascii="Cambria Math" w:hAnsi="Cambria Math"/>
          </w:rPr>
          <m:t>λ</m:t>
        </m:r>
      </m:oMath>
      <w:r>
        <w:t xml:space="preserve"> estimates when using different methods (Edwards et al. (2017)(2017), Edwards et al. 2020(2020), White et al. 2008(2007)). The focus of the present work is to investigate biases when </w:t>
      </w:r>
      <w:commentRangeEnd w:id="83"/>
      <w:r w:rsidR="00D9133E">
        <w:rPr>
          <w:rStyle w:val="CommentReference"/>
          <w:rFonts w:asciiTheme="minorHAnsi" w:hAnsiTheme="minorHAnsi" w:cstheme="minorBidi"/>
        </w:rPr>
        <w:commentReference w:id="83"/>
      </w:r>
      <w:r>
        <w:t xml:space="preserve">estimating the relationship or relative change in </w:t>
      </w:r>
      <w:r>
        <w:lastRenderedPageBreak/>
        <w:t xml:space="preserve">parameters across an environmental gradient. </w:t>
      </w:r>
      <w:commentRangeStart w:id="84"/>
      <w:r>
        <w:t xml:space="preserve">Hence, we do not discuss the </w:t>
      </w:r>
      <m:oMath>
        <m:r>
          <w:rPr>
            <w:rFonts w:ascii="Cambria Math" w:hAnsi="Cambria Math"/>
          </w:rPr>
          <m:t>λ</m:t>
        </m:r>
      </m:oMath>
      <w:r>
        <w:t xml:space="preserve"> estimates in the main text, but the results are presented in the Supplemental Information (</w:t>
      </w:r>
      <w:r>
        <w:rPr>
          <w:b/>
          <w:bCs/>
        </w:rPr>
        <w:t>NOTE</w:t>
      </w:r>
      <w:r>
        <w:t xml:space="preserve"> I’m thinking about dropping this from SI. Might be too much info, and it’s already been published on by Edwards. Does this add anything to the story??).</w:t>
      </w:r>
      <w:commentRangeEnd w:id="84"/>
      <w:r w:rsidR="0041108F">
        <w:rPr>
          <w:rStyle w:val="CommentReference"/>
          <w:rFonts w:asciiTheme="minorHAnsi" w:hAnsiTheme="minorHAnsi" w:cstheme="minorBidi"/>
        </w:rPr>
        <w:commentReference w:id="84"/>
      </w:r>
    </w:p>
    <w:p w14:paraId="315BE855" w14:textId="77777777" w:rsidR="005B30B8" w:rsidRDefault="001029FB">
      <w:pPr>
        <w:pStyle w:val="Heading2"/>
      </w:pPr>
      <w:bookmarkStart w:id="85" w:name="X9fa242952c2bc5045097862ab56ecc271208818"/>
      <w:bookmarkEnd w:id="77"/>
      <w:r>
        <w:t xml:space="preserve">Estimation of relationship across gradient, </w:t>
      </w:r>
      <m:oMath>
        <m:sSub>
          <m:sSubPr>
            <m:ctrlPr>
              <w:rPr>
                <w:rFonts w:ascii="Cambria Math" w:hAnsi="Cambria Math"/>
              </w:rPr>
            </m:ctrlPr>
          </m:sSubPr>
          <m:e>
            <m:r>
              <w:rPr>
                <w:rFonts w:ascii="Cambria Math" w:hAnsi="Cambria Math"/>
              </w:rPr>
              <m:t>β</m:t>
            </m:r>
          </m:e>
          <m:sub>
            <m:r>
              <w:rPr>
                <w:rFonts w:ascii="Cambria Math" w:hAnsi="Cambria Math"/>
              </w:rPr>
              <m:t>1</m:t>
            </m:r>
          </m:sub>
        </m:sSub>
      </m:oMath>
    </w:p>
    <w:p w14:paraId="2DECC565" w14:textId="77777777" w:rsidR="005B30B8" w:rsidRDefault="001029FB">
      <w:pPr>
        <w:pStyle w:val="FirstParagraph"/>
      </w:pPr>
      <w:r>
        <w:t xml:space="preserve">For each simulation replicate, we estimated how the size spectra parameters varied across the hypothetical gradient. Simple OLS regression were conducted in the form </w:t>
      </w:r>
      <m:oMath>
        <m:sSub>
          <m:sSubPr>
            <m:ctrlPr>
              <w:rPr>
                <w:rFonts w:ascii="Cambria Math" w:hAnsi="Cambria Math"/>
              </w:rPr>
            </m:ctrlPr>
          </m:sSubPr>
          <m:e>
            <m:r>
              <w:rPr>
                <w:rFonts w:ascii="Cambria Math" w:hAnsi="Cambria Math"/>
              </w:rPr>
              <m:t>λ</m:t>
            </m:r>
          </m:e>
          <m:sub>
            <m:r>
              <w:rPr>
                <w:rFonts w:ascii="Cambria Math" w:hAnsi="Cambria Math"/>
              </w:rPr>
              <m:t>estimate</m:t>
            </m:r>
          </m:sub>
        </m:sSub>
        <m:r>
          <w:rPr>
            <w:rFonts w:ascii="Cambria Math" w:hAnsi="Cambria Math"/>
          </w:rPr>
          <m:t> </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r>
          <w:rPr>
            <w:rFonts w:ascii="Cambria Math" w:hAnsi="Cambria Math"/>
          </w:rPr>
          <m:t>X</m:t>
        </m:r>
      </m:oMath>
      <w:r>
        <w:t xml:space="preserve">. The distribution of the relationship coefficient,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were plotted compared to the known relationship.</w:t>
      </w:r>
    </w:p>
    <w:p w14:paraId="6F5D763A" w14:textId="77777777" w:rsidR="005B30B8" w:rsidRDefault="001029FB">
      <w:pPr>
        <w:pStyle w:val="Heading2"/>
      </w:pPr>
      <w:bookmarkStart w:id="86" w:name="empirical-data"/>
      <w:bookmarkEnd w:id="85"/>
      <w:r>
        <w:t>Empirical Data</w:t>
      </w:r>
    </w:p>
    <w:p w14:paraId="6F8D744C" w14:textId="77777777" w:rsidR="005B30B8" w:rsidRDefault="001029FB">
      <w:pPr>
        <w:pStyle w:val="FirstParagraph"/>
      </w:pPr>
      <w:r>
        <w:t>We re-analyze two data sets of benthic macroinvertebrate communities from stream habitats across two different gradients. In the first, quantitative macroinvertebrate samples were collected from streams across an acid mine drainage (AMD) stress gradient. Details of the sample collection and processing can be found in (Pomeranz et al. 2019). Briefly, all individuals from each sample were identified to the lowest practical taxonomic unit and body lengths were measured using image processing software from photos taken with a camera mounted to a dissecting microscope. Body mass was estimated using taxon-specific published length weight regressions.</w:t>
      </w:r>
    </w:p>
    <w:p w14:paraId="20B370BC" w14:textId="77777777" w:rsidR="005B30B8" w:rsidRDefault="001029FB">
      <w:pPr>
        <w:pStyle w:val="BodyText"/>
      </w:pPr>
      <w:r>
        <w:t xml:space="preserve">The second data set was from the wadeable stream sites of the National Ecological Observatory Network (National Ecological Observatory Network (NEON) 2022). NEON stream sites are located across a wide temperature gradient in the United States, from Puerto Rico to Alaska. Quantitative macroinvertebrate samples were collected using the most appropriate method based on the local habitat. All individuals were identified and had their body lengths </w:t>
      </w:r>
      <w:r>
        <w:lastRenderedPageBreak/>
        <w:t>measured, and body mass was estimated using published length weight regressions. This data has been analyzed previously using size spectra methods as described in (Pomeranz et al. 2022). Detailed methods of the sampling collection and data processing methods can be found on the NEON website ([</w:t>
      </w:r>
      <w:hyperlink r:id="rId15">
        <w:r>
          <w:rPr>
            <w:rStyle w:val="Hyperlink"/>
          </w:rPr>
          <w:t>https://www.neonscience.org/data-collection/macroinvertebrates</w:t>
        </w:r>
      </w:hyperlink>
      <w:r>
        <w:t>], or macroinvertebrate DPI pubs). Coefficient estimates (</w:t>
      </w:r>
      <m:oMath>
        <m:r>
          <m:rPr>
            <m:sty m:val="p"/>
          </m:rPr>
          <w:rPr>
            <w:rFonts w:ascii="Cambria Math" w:hAnsi="Cambria Math"/>
          </w:rPr>
          <m:t>±</m:t>
        </m:r>
      </m:oMath>
      <w:r>
        <w:t xml:space="preserve"> 1 standard deviation) are compared across methods. This allows us to determine whether or not the main results would differ depending on the method used.</w:t>
      </w:r>
    </w:p>
    <w:p w14:paraId="1EF8B025" w14:textId="77777777" w:rsidR="005B30B8" w:rsidRDefault="001029FB">
      <w:pPr>
        <w:pStyle w:val="Heading2"/>
      </w:pPr>
      <w:bookmarkStart w:id="87" w:name="data-availabity"/>
      <w:bookmarkEnd w:id="86"/>
      <w:r>
        <w:t>Data Availabity</w:t>
      </w:r>
    </w:p>
    <w:p w14:paraId="458A38BC" w14:textId="77777777" w:rsidR="005B30B8" w:rsidRDefault="001029FB">
      <w:pPr>
        <w:pStyle w:val="FirstParagraph"/>
      </w:pPr>
      <w:r>
        <w:t xml:space="preserve">The data used in this manuscript is already publicly available (Pomeranz et al. 2019 data dryad DOI </w:t>
      </w:r>
      <w:r>
        <w:rPr>
          <w:b/>
          <w:bCs/>
        </w:rPr>
        <w:t>here</w:t>
      </w:r>
      <w:r>
        <w:t xml:space="preserve">, NEON data citation </w:t>
      </w:r>
      <w:r>
        <w:rPr>
          <w:b/>
          <w:bCs/>
        </w:rPr>
        <w:t>here</w:t>
      </w:r>
      <w:r>
        <w:t>. R Scripts to reproduce the full simulation and analysis are available at: ([</w:t>
      </w:r>
      <w:hyperlink r:id="rId16">
        <w:r>
          <w:rPr>
            <w:rStyle w:val="Hyperlink"/>
          </w:rPr>
          <w:t>https://github.com/Jpomz/detecting-spectra-differences</w:t>
        </w:r>
      </w:hyperlink>
      <w:r>
        <w:t>]).</w:t>
      </w:r>
    </w:p>
    <w:p w14:paraId="62AF4E19" w14:textId="77777777" w:rsidR="005B30B8" w:rsidRDefault="001029FB">
      <w:pPr>
        <w:pStyle w:val="Heading1"/>
      </w:pPr>
      <w:bookmarkStart w:id="88" w:name="results"/>
      <w:bookmarkEnd w:id="53"/>
      <w:bookmarkEnd w:id="87"/>
      <w:r>
        <w:lastRenderedPageBreak/>
        <w:t>Results</w:t>
      </w:r>
    </w:p>
    <w:p w14:paraId="7A54120F" w14:textId="77777777" w:rsidR="005B30B8" w:rsidRDefault="001029FB">
      <w:pPr>
        <w:pStyle w:val="Heading2"/>
      </w:pPr>
      <w:bookmarkStart w:id="89" w:name="Xf3d4a226019d9c6556b683c3a6cc077fc9698bd"/>
      <w:r>
        <w:t>Relationship across the hypothetical environmental gradient</w:t>
      </w:r>
    </w:p>
    <w:p w14:paraId="0645C8C2" w14:textId="77777777" w:rsidR="005B30B8" w:rsidRDefault="001029FB">
      <w:pPr>
        <w:pStyle w:val="CaptionedFigure"/>
      </w:pPr>
      <w:r>
        <w:rPr>
          <w:noProof/>
        </w:rPr>
        <w:drawing>
          <wp:inline distT="0" distB="0" distL="0" distR="0" wp14:anchorId="6316FA23" wp14:editId="0386F606">
            <wp:extent cx="5943600" cy="5943600"/>
            <wp:effectExtent l="0" t="0" r="0" b="0"/>
            <wp:docPr id="35" name="Picture" descr="Relationship estimates across the hypothetical gradient for each replicate. Each panel is a different method for estimating the size spectra parameter."/>
            <wp:cNvGraphicFramePr/>
            <a:graphic xmlns:a="http://schemas.openxmlformats.org/drawingml/2006/main">
              <a:graphicData uri="http://schemas.openxmlformats.org/drawingml/2006/picture">
                <pic:pic xmlns:pic="http://schemas.openxmlformats.org/drawingml/2006/picture">
                  <pic:nvPicPr>
                    <pic:cNvPr id="36" name="Picture" descr="figures/PLB_sim_main.png"/>
                    <pic:cNvPicPr>
                      <a:picLocks noChangeAspect="1" noChangeArrowheads="1"/>
                    </pic:cNvPicPr>
                  </pic:nvPicPr>
                  <pic:blipFill>
                    <a:blip r:embed="rId17"/>
                    <a:stretch>
                      <a:fillRect/>
                    </a:stretch>
                  </pic:blipFill>
                  <pic:spPr bwMode="auto">
                    <a:xfrm>
                      <a:off x="0" y="0"/>
                      <a:ext cx="5943600" cy="5943600"/>
                    </a:xfrm>
                    <a:prstGeom prst="rect">
                      <a:avLst/>
                    </a:prstGeom>
                    <a:noFill/>
                    <a:ln w="9525">
                      <a:noFill/>
                      <a:headEnd/>
                      <a:tailEnd/>
                    </a:ln>
                  </pic:spPr>
                </pic:pic>
              </a:graphicData>
            </a:graphic>
          </wp:inline>
        </w:drawing>
      </w:r>
    </w:p>
    <w:p w14:paraId="3E335EF8" w14:textId="77777777" w:rsidR="005B30B8" w:rsidRDefault="001029FB">
      <w:pPr>
        <w:pStyle w:val="ImageCaption"/>
      </w:pPr>
      <w:commentRangeStart w:id="90"/>
      <w:r>
        <w:t>Relationship est</w:t>
      </w:r>
      <w:commentRangeEnd w:id="90"/>
      <w:r w:rsidR="007156E0">
        <w:rPr>
          <w:rStyle w:val="CommentReference"/>
          <w:i w:val="0"/>
        </w:rPr>
        <w:commentReference w:id="90"/>
      </w:r>
      <w:r>
        <w:t>imates across the hypothetical gradient for each replicate. Each panel is a different method for estimating the size spectra parameter.</w:t>
      </w:r>
    </w:p>
    <w:p w14:paraId="53CF152D" w14:textId="77777777" w:rsidR="005B30B8" w:rsidRDefault="001029FB">
      <w:pPr>
        <w:pStyle w:val="CaptionedFigure"/>
      </w:pPr>
      <w:commentRangeStart w:id="91"/>
      <w:commentRangeStart w:id="92"/>
      <w:r>
        <w:rPr>
          <w:noProof/>
        </w:rPr>
        <w:lastRenderedPageBreak/>
        <w:drawing>
          <wp:inline distT="0" distB="0" distL="0" distR="0" wp14:anchorId="6B98E778" wp14:editId="63F4D5A3">
            <wp:extent cx="5943600" cy="5943600"/>
            <wp:effectExtent l="0" t="0" r="0" b="0"/>
            <wp:docPr id="38" name="Picture" descr="alternate plot version; I think I like this one better. What are your thoughts on which you prefer??"/>
            <wp:cNvGraphicFramePr/>
            <a:graphic xmlns:a="http://schemas.openxmlformats.org/drawingml/2006/main">
              <a:graphicData uri="http://schemas.openxmlformats.org/drawingml/2006/picture">
                <pic:pic xmlns:pic="http://schemas.openxmlformats.org/drawingml/2006/picture">
                  <pic:nvPicPr>
                    <pic:cNvPr id="39" name="Picture" descr="figures/PLB_main_v2.png"/>
                    <pic:cNvPicPr>
                      <a:picLocks noChangeAspect="1" noChangeArrowheads="1"/>
                    </pic:cNvPicPr>
                  </pic:nvPicPr>
                  <pic:blipFill>
                    <a:blip r:embed="rId18"/>
                    <a:stretch>
                      <a:fillRect/>
                    </a:stretch>
                  </pic:blipFill>
                  <pic:spPr bwMode="auto">
                    <a:xfrm>
                      <a:off x="0" y="0"/>
                      <a:ext cx="5943600" cy="5943600"/>
                    </a:xfrm>
                    <a:prstGeom prst="rect">
                      <a:avLst/>
                    </a:prstGeom>
                    <a:noFill/>
                    <a:ln w="9525">
                      <a:noFill/>
                      <a:headEnd/>
                      <a:tailEnd/>
                    </a:ln>
                  </pic:spPr>
                </pic:pic>
              </a:graphicData>
            </a:graphic>
          </wp:inline>
        </w:drawing>
      </w:r>
      <w:commentRangeEnd w:id="91"/>
      <w:r w:rsidR="00081DBF">
        <w:rPr>
          <w:rStyle w:val="CommentReference"/>
        </w:rPr>
        <w:commentReference w:id="91"/>
      </w:r>
      <w:commentRangeEnd w:id="92"/>
      <w:r w:rsidR="00A12AFB">
        <w:rPr>
          <w:rStyle w:val="CommentReference"/>
        </w:rPr>
        <w:commentReference w:id="92"/>
      </w:r>
    </w:p>
    <w:p w14:paraId="4A6C4B52" w14:textId="77777777" w:rsidR="005B30B8" w:rsidRDefault="001029FB">
      <w:pPr>
        <w:pStyle w:val="ImageCaption"/>
      </w:pPr>
      <w:r>
        <w:t>alternate plot version; I think I like this one better. What are your thoughts on which you prefer??</w:t>
      </w:r>
    </w:p>
    <w:p w14:paraId="379258D0" w14:textId="6C4D9FB3" w:rsidR="005B30B8" w:rsidRDefault="001029FB">
      <w:pPr>
        <w:pStyle w:val="BodyText"/>
      </w:pPr>
      <w:r>
        <w:t xml:space="preserve">The distribution of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estimates from MLE method were the most accurate and precise, and the NAS method was the least accurate and precise (Table </w:t>
      </w:r>
      <w:r>
        <w:rPr>
          <w:i/>
          <w:iCs/>
        </w:rPr>
        <w:t>xx</w:t>
      </w:r>
      <w:r>
        <w:t xml:space="preserve">). The median estimates for all methods were </w:t>
      </w:r>
      <w:commentRangeStart w:id="93"/>
      <w:r>
        <w:t>close</w:t>
      </w:r>
      <w:del w:id="94" w:author="James Junker" w:date="2022-09-30T13:30:00Z">
        <w:r w:rsidDel="00191ED0">
          <w:delText>r</w:delText>
        </w:r>
      </w:del>
      <w:r>
        <w:t xml:space="preserve"> to the known relationship</w:t>
      </w:r>
      <w:commentRangeEnd w:id="93"/>
      <w:r w:rsidR="00C47F05">
        <w:rPr>
          <w:rStyle w:val="CommentReference"/>
          <w:rFonts w:asciiTheme="minorHAnsi" w:hAnsiTheme="minorHAnsi" w:cstheme="minorBidi"/>
        </w:rPr>
        <w:commentReference w:id="93"/>
      </w:r>
      <w:r>
        <w:t xml:space="preserve">. </w:t>
      </w:r>
      <w:commentRangeStart w:id="95"/>
      <w:proofErr w:type="gramStart"/>
      <w:r>
        <w:t>All of</w:t>
      </w:r>
      <w:proofErr w:type="gramEnd"/>
      <w:r>
        <w:t xml:space="preserve"> the methods produced estimate distributions with long right tails</w:t>
      </w:r>
      <w:commentRangeEnd w:id="95"/>
      <w:r w:rsidR="00C80F5C">
        <w:rPr>
          <w:rStyle w:val="CommentReference"/>
          <w:rFonts w:asciiTheme="minorHAnsi" w:hAnsiTheme="minorHAnsi" w:cstheme="minorBidi"/>
        </w:rPr>
        <w:commentReference w:id="95"/>
      </w:r>
      <w:r>
        <w:t xml:space="preserve">, but this pattern was greater in the ELBn and NAS methods (e.g., SD for </w:t>
      </w:r>
      <w:proofErr w:type="spellStart"/>
      <w:r>
        <w:t>ELBn</w:t>
      </w:r>
      <w:proofErr w:type="spellEnd"/>
      <w:r>
        <w:t xml:space="preserve"> and NAS methods were 2-3x larger, Figure </w:t>
      </w:r>
      <w:r>
        <w:rPr>
          <w:i/>
          <w:iCs/>
        </w:rPr>
        <w:t>xx</w:t>
      </w:r>
      <w:r>
        <w:t xml:space="preserve"> </w:t>
      </w:r>
      <w:proofErr w:type="spellStart"/>
      <w:r>
        <w:t>Halfeye</w:t>
      </w:r>
      <w:proofErr w:type="spellEnd"/>
      <w:r>
        <w:t xml:space="preserve"> plots).</w:t>
      </w:r>
      <w:ins w:id="96" w:author="Wesner, Jeff S" w:date="2022-10-05T15:32:00Z">
        <w:r w:rsidR="004364A3">
          <w:t xml:space="preserve"> </w:t>
        </w:r>
      </w:ins>
      <w:r>
        <w:t>T</w:t>
      </w:r>
      <w:commentRangeStart w:id="97"/>
      <w:r>
        <w:t xml:space="preserve">his result was </w:t>
      </w:r>
      <w:r>
        <w:lastRenderedPageBreak/>
        <w:t xml:space="preserve">consistent </w:t>
      </w:r>
      <w:commentRangeEnd w:id="97"/>
      <w:r w:rsidR="004364A3">
        <w:rPr>
          <w:rStyle w:val="CommentReference"/>
          <w:rFonts w:asciiTheme="minorHAnsi" w:hAnsiTheme="minorHAnsi" w:cstheme="minorBidi"/>
        </w:rPr>
        <w:commentReference w:id="97"/>
      </w:r>
      <w:r>
        <w:t xml:space="preserve">across simulation parameters, including sample size, number of sites, and </w:t>
      </w:r>
      <m:oMath>
        <m:r>
          <w:rPr>
            <w:rFonts w:ascii="Cambria Math" w:hAnsi="Cambria Math"/>
          </w:rPr>
          <m:t>λ</m:t>
        </m:r>
      </m:oMath>
      <w:r>
        <w:t xml:space="preserve"> values</w:t>
      </w:r>
      <w:ins w:id="98" w:author="James Junker" w:date="2022-09-30T13:32:00Z">
        <w:r w:rsidR="00191ED0">
          <w:t xml:space="preserve"> (Supporting Materials)</w:t>
        </w:r>
      </w:ins>
      <w:r>
        <w:t>.</w:t>
      </w:r>
    </w:p>
    <w:p w14:paraId="0465FD1B" w14:textId="77777777" w:rsidR="005B30B8" w:rsidRDefault="001029FB">
      <w:r>
        <w:br w:type="page"/>
      </w:r>
    </w:p>
    <w:p w14:paraId="57ABAA9B" w14:textId="77777777" w:rsidR="005B30B8" w:rsidRDefault="001029FB">
      <w:pPr>
        <w:pStyle w:val="CaptionedFigure"/>
      </w:pPr>
      <w:r>
        <w:rPr>
          <w:noProof/>
        </w:rPr>
        <w:lastRenderedPageBreak/>
        <w:drawing>
          <wp:inline distT="0" distB="0" distL="0" distR="0" wp14:anchorId="42B4AF8C" wp14:editId="28BF65D4">
            <wp:extent cx="5943600" cy="5943600"/>
            <wp:effectExtent l="0" t="0" r="0" b="0"/>
            <wp:docPr id="41" name="Picture" descr="Halfeye plots for the estimated relationship coefficient estimates across 1000 replicates and three different methods. The point below each distribution plot is the median estimate, the thick and thin bars represent the 66th and 95th percentile, respectively. Vertical line is the known relationship. The median estimate for the MLE method was closest to the known relationship, and had the narrowest distribution across replicates."/>
            <wp:cNvGraphicFramePr/>
            <a:graphic xmlns:a="http://schemas.openxmlformats.org/drawingml/2006/main">
              <a:graphicData uri="http://schemas.openxmlformats.org/drawingml/2006/picture">
                <pic:pic xmlns:pic="http://schemas.openxmlformats.org/drawingml/2006/picture">
                  <pic:nvPicPr>
                    <pic:cNvPr id="42" name="Picture" descr="figures/PLB_sim_relationship_density.png"/>
                    <pic:cNvPicPr>
                      <a:picLocks noChangeAspect="1" noChangeArrowheads="1"/>
                    </pic:cNvPicPr>
                  </pic:nvPicPr>
                  <pic:blipFill>
                    <a:blip r:embed="rId19"/>
                    <a:stretch>
                      <a:fillRect/>
                    </a:stretch>
                  </pic:blipFill>
                  <pic:spPr bwMode="auto">
                    <a:xfrm>
                      <a:off x="0" y="0"/>
                      <a:ext cx="5943600" cy="5943600"/>
                    </a:xfrm>
                    <a:prstGeom prst="rect">
                      <a:avLst/>
                    </a:prstGeom>
                    <a:noFill/>
                    <a:ln w="9525">
                      <a:noFill/>
                      <a:headEnd/>
                      <a:tailEnd/>
                    </a:ln>
                  </pic:spPr>
                </pic:pic>
              </a:graphicData>
            </a:graphic>
          </wp:inline>
        </w:drawing>
      </w:r>
    </w:p>
    <w:p w14:paraId="6FBCE62E" w14:textId="77777777" w:rsidR="005B30B8" w:rsidRDefault="001029FB">
      <w:pPr>
        <w:pStyle w:val="ImageCaption"/>
      </w:pPr>
      <w:commentRangeStart w:id="99"/>
      <w:proofErr w:type="spellStart"/>
      <w:r>
        <w:t>Halfeye</w:t>
      </w:r>
      <w:proofErr w:type="spellEnd"/>
      <w:r>
        <w:t xml:space="preserve"> plots </w:t>
      </w:r>
      <w:commentRangeEnd w:id="99"/>
      <w:r w:rsidR="00235CC8">
        <w:rPr>
          <w:rStyle w:val="CommentReference"/>
          <w:i w:val="0"/>
        </w:rPr>
        <w:commentReference w:id="99"/>
      </w:r>
      <w:r>
        <w:t>for the estimated relationship coefficient estimates across 1000 replicates and three different methods. The point below each distribution plot is the median estimate, the thick and thin bars represent the 66th and 95th percentile, respectively. Vertical line is the known relationship. The median estimate for the MLE method was closest to the known relationship, and had the narrowest distribution across replicates.</w:t>
      </w:r>
    </w:p>
    <w:p w14:paraId="3CD765CD" w14:textId="77777777" w:rsidR="005B30B8" w:rsidRDefault="001029FB">
      <w:r>
        <w:br w:type="page"/>
      </w:r>
    </w:p>
    <w:p w14:paraId="2E694350" w14:textId="77777777" w:rsidR="005B30B8" w:rsidRDefault="001029FB">
      <w:pPr>
        <w:pStyle w:val="SourceCode"/>
      </w:pPr>
      <w:r>
        <w:rPr>
          <w:rStyle w:val="VerbatimChar"/>
        </w:rPr>
        <w:lastRenderedPageBreak/>
        <w:t>##   Model   mean    p50    p25   p975</w:t>
      </w:r>
      <w:r>
        <w:br/>
      </w:r>
      <w:commentRangeStart w:id="100"/>
      <w:r>
        <w:rPr>
          <w:rStyle w:val="VerbatimChar"/>
        </w:rPr>
        <w:t>## 1   MLE -0.495 -0.494 -0.499 -0.483</w:t>
      </w:r>
      <w:commentRangeEnd w:id="100"/>
      <w:r w:rsidR="00191ED0">
        <w:rPr>
          <w:rStyle w:val="CommentReference"/>
          <w:rFonts w:asciiTheme="minorHAnsi" w:hAnsiTheme="minorHAnsi" w:cstheme="minorBidi"/>
        </w:rPr>
        <w:commentReference w:id="100"/>
      </w:r>
      <w:r>
        <w:br/>
      </w:r>
      <w:r>
        <w:rPr>
          <w:rStyle w:val="VerbatimChar"/>
        </w:rPr>
        <w:t xml:space="preserve">## </w:t>
      </w:r>
      <w:proofErr w:type="gramStart"/>
      <w:r>
        <w:rPr>
          <w:rStyle w:val="VerbatimChar"/>
        </w:rPr>
        <w:t xml:space="preserve">2  </w:t>
      </w:r>
      <w:proofErr w:type="spellStart"/>
      <w:r>
        <w:rPr>
          <w:rStyle w:val="VerbatimChar"/>
        </w:rPr>
        <w:t>ELBn</w:t>
      </w:r>
      <w:proofErr w:type="spellEnd"/>
      <w:proofErr w:type="gramEnd"/>
      <w:r>
        <w:rPr>
          <w:rStyle w:val="VerbatimChar"/>
        </w:rPr>
        <w:t xml:space="preserve"> -0.460 -0.489 -0.524 -0.291</w:t>
      </w:r>
      <w:r>
        <w:br/>
      </w:r>
      <w:r>
        <w:rPr>
          <w:rStyle w:val="VerbatimChar"/>
        </w:rPr>
        <w:t>## 3   NAS -0.419 -0.442 -0.458 -0.302</w:t>
      </w:r>
    </w:p>
    <w:p w14:paraId="174825BD" w14:textId="77777777" w:rsidR="005B30B8" w:rsidRDefault="001029FB">
      <w:pPr>
        <w:pStyle w:val="CaptionedFigure"/>
      </w:pPr>
      <w:r>
        <w:rPr>
          <w:noProof/>
        </w:rPr>
        <w:drawing>
          <wp:inline distT="0" distB="0" distL="0" distR="0" wp14:anchorId="51B232EE" wp14:editId="3C58C827">
            <wp:extent cx="5943600" cy="5943600"/>
            <wp:effectExtent l="0" t="0" r="0" b="0"/>
            <wp:docPr id="44" name="Picture" descr="Individual regression estimates across the hypothetical gradient based on sample size (rows) and methodology used (columns). (match this figure to “new” style if we like that better)"/>
            <wp:cNvGraphicFramePr/>
            <a:graphic xmlns:a="http://schemas.openxmlformats.org/drawingml/2006/main">
              <a:graphicData uri="http://schemas.openxmlformats.org/drawingml/2006/picture">
                <pic:pic xmlns:pic="http://schemas.openxmlformats.org/drawingml/2006/picture">
                  <pic:nvPicPr>
                    <pic:cNvPr id="45" name="Picture" descr="figures/n_vary_main.png"/>
                    <pic:cNvPicPr>
                      <a:picLocks noChangeAspect="1" noChangeArrowheads="1"/>
                    </pic:cNvPicPr>
                  </pic:nvPicPr>
                  <pic:blipFill>
                    <a:blip r:embed="rId20"/>
                    <a:stretch>
                      <a:fillRect/>
                    </a:stretch>
                  </pic:blipFill>
                  <pic:spPr bwMode="auto">
                    <a:xfrm>
                      <a:off x="0" y="0"/>
                      <a:ext cx="5943600" cy="5943600"/>
                    </a:xfrm>
                    <a:prstGeom prst="rect">
                      <a:avLst/>
                    </a:prstGeom>
                    <a:noFill/>
                    <a:ln w="9525">
                      <a:noFill/>
                      <a:headEnd/>
                      <a:tailEnd/>
                    </a:ln>
                  </pic:spPr>
                </pic:pic>
              </a:graphicData>
            </a:graphic>
          </wp:inline>
        </w:drawing>
      </w:r>
    </w:p>
    <w:p w14:paraId="45DC76B0" w14:textId="77777777" w:rsidR="005B30B8" w:rsidRDefault="001029FB">
      <w:pPr>
        <w:pStyle w:val="ImageCaption"/>
      </w:pPr>
      <w:r>
        <w:t>Individual regression estimates across the hypothetical gradient based on sample size (rows) and methodology used (columns). (</w:t>
      </w:r>
      <w:commentRangeStart w:id="101"/>
      <w:r>
        <w:t>match this figure to “new” style if we like that better</w:t>
      </w:r>
      <w:commentRangeEnd w:id="101"/>
      <w:r w:rsidR="00420B8C">
        <w:rPr>
          <w:rStyle w:val="CommentReference"/>
          <w:i w:val="0"/>
        </w:rPr>
        <w:commentReference w:id="101"/>
      </w:r>
      <w:r>
        <w:t>)</w:t>
      </w:r>
    </w:p>
    <w:p w14:paraId="35C20C2A" w14:textId="77777777" w:rsidR="005B30B8" w:rsidRDefault="001029FB">
      <w:r>
        <w:lastRenderedPageBreak/>
        <w:br w:type="page"/>
      </w:r>
    </w:p>
    <w:p w14:paraId="70597302" w14:textId="77777777" w:rsidR="005B30B8" w:rsidRDefault="001029FB">
      <w:pPr>
        <w:pStyle w:val="Heading2"/>
      </w:pPr>
      <w:bookmarkStart w:id="102" w:name="no-relationship-1"/>
      <w:bookmarkEnd w:id="89"/>
      <w:r>
        <w:lastRenderedPageBreak/>
        <w:t>No relationship</w:t>
      </w:r>
    </w:p>
    <w:p w14:paraId="329E0611" w14:textId="77777777" w:rsidR="005B30B8" w:rsidRDefault="001029FB">
      <w:pPr>
        <w:pStyle w:val="FirstParagraph"/>
      </w:pPr>
      <w:r>
        <w:t xml:space="preserve">All of the methods performed similarly when there was no relationship across the hypothetical gradient. The mean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estimates for all three methods ranged from -0.0005 to 0.0002. Although the distributions were closely centered on 0, the distribution of coefficient estimates was much wider for the two binning methods; the 95th percentile of the MLE </w:t>
      </w:r>
      <w:commentRangeStart w:id="103"/>
      <w:r>
        <w:t xml:space="preserve">distributions is narrower than the 66th percentiles for the NAS and </w:t>
      </w:r>
      <w:proofErr w:type="spellStart"/>
      <w:r>
        <w:t>ELBn</w:t>
      </w:r>
      <w:proofErr w:type="spellEnd"/>
      <w:r>
        <w:t xml:space="preserve"> methods</w:t>
      </w:r>
      <w:commentRangeEnd w:id="103"/>
      <w:r w:rsidR="005F0105">
        <w:rPr>
          <w:rStyle w:val="CommentReference"/>
          <w:rFonts w:asciiTheme="minorHAnsi" w:hAnsiTheme="minorHAnsi" w:cstheme="minorBidi"/>
        </w:rPr>
        <w:commentReference w:id="103"/>
      </w:r>
      <w:r>
        <w:t>.</w:t>
      </w:r>
    </w:p>
    <w:p w14:paraId="735B9B35" w14:textId="77777777" w:rsidR="005B30B8" w:rsidRDefault="001029FB">
      <w:pPr>
        <w:pStyle w:val="CaptionedFigure"/>
      </w:pPr>
      <w:r>
        <w:rPr>
          <w:noProof/>
        </w:rPr>
        <w:lastRenderedPageBreak/>
        <w:drawing>
          <wp:inline distT="0" distB="0" distL="0" distR="0" wp14:anchorId="35034507" wp14:editId="597BF49C">
            <wp:extent cx="5943600" cy="5943600"/>
            <wp:effectExtent l="0" t="0" r="0" b="0"/>
            <wp:docPr id="48" name="Picture" descr="Individual regression estimates when no relationship exists across the hypothetical environmental gradient. The methods are separated by rows. The median for all methocs is approximately zero, but the distribution for the MLE method is narrower than the two binning methods."/>
            <wp:cNvGraphicFramePr/>
            <a:graphic xmlns:a="http://schemas.openxmlformats.org/drawingml/2006/main">
              <a:graphicData uri="http://schemas.openxmlformats.org/drawingml/2006/picture">
                <pic:pic xmlns:pic="http://schemas.openxmlformats.org/drawingml/2006/picture">
                  <pic:nvPicPr>
                    <pic:cNvPr id="49" name="Picture" descr="figures/PLB_static_b_relationship_density.png"/>
                    <pic:cNvPicPr>
                      <a:picLocks noChangeAspect="1" noChangeArrowheads="1"/>
                    </pic:cNvPicPr>
                  </pic:nvPicPr>
                  <pic:blipFill>
                    <a:blip r:embed="rId21"/>
                    <a:stretch>
                      <a:fillRect/>
                    </a:stretch>
                  </pic:blipFill>
                  <pic:spPr bwMode="auto">
                    <a:xfrm>
                      <a:off x="0" y="0"/>
                      <a:ext cx="5943600" cy="5943600"/>
                    </a:xfrm>
                    <a:prstGeom prst="rect">
                      <a:avLst/>
                    </a:prstGeom>
                    <a:noFill/>
                    <a:ln w="9525">
                      <a:noFill/>
                      <a:headEnd/>
                      <a:tailEnd/>
                    </a:ln>
                  </pic:spPr>
                </pic:pic>
              </a:graphicData>
            </a:graphic>
          </wp:inline>
        </w:drawing>
      </w:r>
    </w:p>
    <w:p w14:paraId="1C5E22B6" w14:textId="77777777" w:rsidR="005B30B8" w:rsidRDefault="001029FB">
      <w:pPr>
        <w:pStyle w:val="ImageCaption"/>
      </w:pPr>
      <w:r>
        <w:t>Individual regression estimates when no relationship exists across the hypothetical environmental gradient. The methods are separated by rows. The median for all methocs is approximately zero, but the distribution for the MLE method is narrower than the two binning methods.</w:t>
      </w:r>
    </w:p>
    <w:p w14:paraId="62666DAB" w14:textId="77777777" w:rsidR="005B30B8" w:rsidRDefault="001029FB">
      <w:pPr>
        <w:pStyle w:val="SourceCode"/>
      </w:pPr>
      <w:r>
        <w:rPr>
          <w:rStyle w:val="VerbatimChar"/>
        </w:rPr>
        <w:t>##   Model   mean    p50    p25  p975</w:t>
      </w:r>
      <w:r>
        <w:br/>
      </w:r>
      <w:r>
        <w:rPr>
          <w:rStyle w:val="VerbatimChar"/>
        </w:rPr>
        <w:t>## 1   MLE -0.001 -0.001 -0.012 0.038</w:t>
      </w:r>
      <w:r>
        <w:br/>
      </w:r>
      <w:r>
        <w:rPr>
          <w:rStyle w:val="VerbatimChar"/>
        </w:rPr>
        <w:t>## 2   NAS  0.000 -0.001 -0.039 0.119</w:t>
      </w:r>
      <w:r>
        <w:br/>
      </w:r>
      <w:r>
        <w:rPr>
          <w:rStyle w:val="VerbatimChar"/>
        </w:rPr>
        <w:t>## 3  ELBn  0.000 -0.001 -0.046 0.134</w:t>
      </w:r>
    </w:p>
    <w:p w14:paraId="0E8A12E3" w14:textId="77777777" w:rsidR="005B30B8" w:rsidRDefault="001029FB">
      <w:pPr>
        <w:pStyle w:val="Heading2"/>
      </w:pPr>
      <w:bookmarkStart w:id="104" w:name="small-variation-in-lambda"/>
      <w:bookmarkEnd w:id="102"/>
      <w:r>
        <w:lastRenderedPageBreak/>
        <w:t>Small variation in lambda</w:t>
      </w:r>
    </w:p>
    <w:p w14:paraId="6203592B" w14:textId="77777777" w:rsidR="005B30B8" w:rsidRDefault="001029FB">
      <w:pPr>
        <w:pStyle w:val="FirstParagraph"/>
      </w:pPr>
      <w:r>
        <w:t xml:space="preserve">The performance of all methods to detect small variation in the </w:t>
      </w:r>
      <m:oMath>
        <m:r>
          <w:rPr>
            <w:rFonts w:ascii="Cambria Math" w:hAnsi="Cambria Math"/>
          </w:rPr>
          <m:t>λ</m:t>
        </m:r>
      </m:oMath>
      <w:r>
        <w:t xml:space="preserve"> parameter (between -1.9 to -2.1) across the environmental gradient was also investigated. The median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coefficient estimates for the MLE method was -0.1, which exactly matched the value for the hypothetical relationship, while the other two methods both had median estimates of -0.09. The upper 97.5 percentile of the distribution was below 0 for the MLE method, meaning that most of the estimates had the correct sign. In contrast, the upper 97.5 percentile for both the NAS and ELBn methods were greater than 0 at 0.027 and 0.052, respectively. (Figure 4).</w:t>
      </w:r>
    </w:p>
    <w:p w14:paraId="3580A422" w14:textId="77777777" w:rsidR="005B30B8" w:rsidRDefault="001029FB">
      <w:pPr>
        <w:pStyle w:val="CaptionedFigure"/>
      </w:pPr>
      <w:r>
        <w:rPr>
          <w:noProof/>
        </w:rPr>
        <w:lastRenderedPageBreak/>
        <w:drawing>
          <wp:inline distT="0" distB="0" distL="0" distR="0" wp14:anchorId="0363E110" wp14:editId="29BDD4DE">
            <wp:extent cx="5943600" cy="5943600"/>
            <wp:effectExtent l="0" t="0" r="0" b="0"/>
            <wp:docPr id="52" name="Picture" descr="Distribution of the estimated relationship for each method. Here, \lambda varied from -1.9 to -2.1, with a known relationaship of -0.1 across the gradient indicated by the dashed vertical line. The distribution of relationship estimates was approximately centered at the known relationship for all methods, with a narrower distribution observed for the MLE estimates."/>
            <wp:cNvGraphicFramePr/>
            <a:graphic xmlns:a="http://schemas.openxmlformats.org/drawingml/2006/main">
              <a:graphicData uri="http://schemas.openxmlformats.org/drawingml/2006/picture">
                <pic:pic xmlns:pic="http://schemas.openxmlformats.org/drawingml/2006/picture">
                  <pic:nvPicPr>
                    <pic:cNvPr id="53" name="Picture" descr="figures/PLB_sim_small_relationship_density.png"/>
                    <pic:cNvPicPr>
                      <a:picLocks noChangeAspect="1" noChangeArrowheads="1"/>
                    </pic:cNvPicPr>
                  </pic:nvPicPr>
                  <pic:blipFill>
                    <a:blip r:embed="rId22"/>
                    <a:stretch>
                      <a:fillRect/>
                    </a:stretch>
                  </pic:blipFill>
                  <pic:spPr bwMode="auto">
                    <a:xfrm>
                      <a:off x="0" y="0"/>
                      <a:ext cx="5943600" cy="5943600"/>
                    </a:xfrm>
                    <a:prstGeom prst="rect">
                      <a:avLst/>
                    </a:prstGeom>
                    <a:noFill/>
                    <a:ln w="9525">
                      <a:noFill/>
                      <a:headEnd/>
                      <a:tailEnd/>
                    </a:ln>
                  </pic:spPr>
                </pic:pic>
              </a:graphicData>
            </a:graphic>
          </wp:inline>
        </w:drawing>
      </w:r>
    </w:p>
    <w:p w14:paraId="23257A34" w14:textId="77777777" w:rsidR="005B30B8" w:rsidRDefault="001029FB">
      <w:pPr>
        <w:pStyle w:val="ImageCaption"/>
      </w:pPr>
      <w:r>
        <w:t xml:space="preserve">Distribution of the estimated relationship for each method. Here, </w:t>
      </w:r>
      <m:oMath>
        <m:r>
          <w:rPr>
            <w:rFonts w:ascii="Cambria Math" w:hAnsi="Cambria Math"/>
          </w:rPr>
          <m:t>λ</m:t>
        </m:r>
      </m:oMath>
      <w:r>
        <w:t xml:space="preserve"> varied from -1.9 to -2.1, with a known relationaship of -0.1 across the gradient indicated by the dashed vertical line. The distribution of relationship estimates was approximately centered at the known relationship for all methods, with a narrower distribution observed for the MLE estimates.</w:t>
      </w:r>
    </w:p>
    <w:p w14:paraId="6FCDEC2A" w14:textId="77777777" w:rsidR="005B30B8" w:rsidRDefault="001029FB">
      <w:pPr>
        <w:pStyle w:val="SourceCode"/>
      </w:pPr>
      <w:r>
        <w:rPr>
          <w:rStyle w:val="VerbatimChar"/>
        </w:rPr>
        <w:t>##   Model   mean    p50    p25   p975</w:t>
      </w:r>
      <w:r>
        <w:br/>
      </w:r>
      <w:r>
        <w:rPr>
          <w:rStyle w:val="VerbatimChar"/>
        </w:rPr>
        <w:t>## 1   MLE -0.100 -0.101 -0.112 -0.062</w:t>
      </w:r>
      <w:r>
        <w:br/>
      </w:r>
      <w:r>
        <w:rPr>
          <w:rStyle w:val="VerbatimChar"/>
        </w:rPr>
        <w:t>## 2  ELBn -0.091 -0.095 -0.134  0.052</w:t>
      </w:r>
      <w:r>
        <w:br/>
      </w:r>
      <w:r>
        <w:rPr>
          <w:rStyle w:val="VerbatimChar"/>
        </w:rPr>
        <w:t>## 3   NAS -0.088 -0.091 -0.126  0.027</w:t>
      </w:r>
    </w:p>
    <w:p w14:paraId="49E9E7D7" w14:textId="77777777" w:rsidR="005B30B8" w:rsidRDefault="001029FB">
      <w:pPr>
        <w:pStyle w:val="Heading2"/>
      </w:pPr>
      <w:bookmarkStart w:id="105" w:name="empirical-data-1"/>
      <w:bookmarkEnd w:id="104"/>
      <w:r>
        <w:lastRenderedPageBreak/>
        <w:t>Empirical data</w:t>
      </w:r>
    </w:p>
    <w:p w14:paraId="2D700231" w14:textId="0F95CBFC" w:rsidR="005B30B8" w:rsidRDefault="001029FB">
      <w:pPr>
        <w:pStyle w:val="FirstParagraph"/>
      </w:pPr>
      <w:r>
        <w:t>For both empirical data sets, the direction and magnitude of change (i.e.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coefficients) are generally in agreement. </w:t>
      </w:r>
      <w:commentRangeStart w:id="106"/>
      <w:r>
        <w:t xml:space="preserve">Size spectra parameters consistently </w:t>
      </w:r>
      <w:ins w:id="107" w:author="James Junker" w:date="2022-09-30T13:56:00Z">
        <w:r w:rsidR="00753B6D">
          <w:t>become</w:t>
        </w:r>
      </w:ins>
      <w:ins w:id="108" w:author="James Junker" w:date="2022-09-30T13:57:00Z">
        <w:r w:rsidR="00753B6D">
          <w:t xml:space="preserve"> less negative and</w:t>
        </w:r>
      </w:ins>
      <w:ins w:id="109" w:author="James Junker" w:date="2022-09-30T13:56:00Z">
        <w:r w:rsidR="00753B6D">
          <w:t xml:space="preserve"> flatter </w:t>
        </w:r>
      </w:ins>
      <w:del w:id="110" w:author="James Junker" w:date="2022-09-30T13:56:00Z">
        <w:r w:rsidDel="00753B6D">
          <w:delText>increase (become flatter)</w:delText>
        </w:r>
      </w:del>
      <w:r>
        <w:t xml:space="preserve"> in the AMD data (Fig. XX A). Likewise, the size spectra parameters consistently </w:t>
      </w:r>
      <w:ins w:id="111" w:author="James Junker" w:date="2022-09-30T13:58:00Z">
        <w:r w:rsidR="00753B6D">
          <w:t xml:space="preserve">become more negative and </w:t>
        </w:r>
      </w:ins>
      <w:del w:id="112" w:author="James Junker" w:date="2022-09-30T13:58:00Z">
        <w:r w:rsidDel="00753B6D">
          <w:delText xml:space="preserve">increase (become </w:delText>
        </w:r>
      </w:del>
      <w:r>
        <w:t>steeper</w:t>
      </w:r>
      <w:del w:id="113" w:author="James Junker" w:date="2022-09-30T13:58:00Z">
        <w:r w:rsidDel="00753B6D">
          <w:delText>)</w:delText>
        </w:r>
      </w:del>
      <w:r>
        <w:t xml:space="preserve"> </w:t>
      </w:r>
      <w:commentRangeEnd w:id="106"/>
      <w:r w:rsidR="00753B6D">
        <w:rPr>
          <w:rStyle w:val="CommentReference"/>
          <w:rFonts w:asciiTheme="minorHAnsi" w:hAnsiTheme="minorHAnsi" w:cstheme="minorBidi"/>
        </w:rPr>
        <w:commentReference w:id="106"/>
      </w:r>
      <w:r>
        <w:t>with increasing temperature across the NEON sites (Fig XX D)</w:t>
      </w:r>
      <w:ins w:id="114" w:author="James Junker" w:date="2022-09-30T13:58:00Z">
        <w:r w:rsidR="00753B6D">
          <w:t>.</w:t>
        </w:r>
      </w:ins>
    </w:p>
    <w:p w14:paraId="3D10D889" w14:textId="77777777" w:rsidR="005B30B8" w:rsidRDefault="001029FB">
      <w:r>
        <w:br w:type="page"/>
      </w:r>
    </w:p>
    <w:p w14:paraId="4A4FC53A" w14:textId="77777777" w:rsidR="005B30B8" w:rsidRDefault="001029FB">
      <w:pPr>
        <w:pStyle w:val="CaptionedFigure"/>
      </w:pPr>
      <w:r>
        <w:rPr>
          <w:noProof/>
        </w:rPr>
        <w:lastRenderedPageBreak/>
        <w:drawing>
          <wp:inline distT="0" distB="0" distL="0" distR="0" wp14:anchorId="729C0902" wp14:editId="1B042F19">
            <wp:extent cx="5762625" cy="7113905"/>
            <wp:effectExtent l="0" t="0" r="9525" b="0"/>
            <wp:docPr id="56" name="Picture" descr="Figure of empirical data estimates. All of the methods estimate the same sign of the relationship, but the estimates from the binning methods are generally greater than the MLE estimates. NOTE I need to re-plot these in ggplot and and stitch together. Currently stitching pre-made png files, I think that’s why it looks so funky."/>
            <wp:cNvGraphicFramePr/>
            <a:graphic xmlns:a="http://schemas.openxmlformats.org/drawingml/2006/main">
              <a:graphicData uri="http://schemas.openxmlformats.org/drawingml/2006/picture">
                <pic:pic xmlns:pic="http://schemas.openxmlformats.org/drawingml/2006/picture">
                  <pic:nvPicPr>
                    <pic:cNvPr id="57" name="Picture" descr="figures/empirical_combined.png"/>
                    <pic:cNvPicPr>
                      <a:picLocks noChangeAspect="1" noChangeArrowheads="1"/>
                    </pic:cNvPicPr>
                  </pic:nvPicPr>
                  <pic:blipFill>
                    <a:blip r:embed="rId23"/>
                    <a:stretch>
                      <a:fillRect/>
                    </a:stretch>
                  </pic:blipFill>
                  <pic:spPr bwMode="auto">
                    <a:xfrm>
                      <a:off x="0" y="0"/>
                      <a:ext cx="5763222" cy="7114642"/>
                    </a:xfrm>
                    <a:prstGeom prst="rect">
                      <a:avLst/>
                    </a:prstGeom>
                    <a:noFill/>
                    <a:ln w="9525">
                      <a:noFill/>
                      <a:headEnd/>
                      <a:tailEnd/>
                    </a:ln>
                  </pic:spPr>
                </pic:pic>
              </a:graphicData>
            </a:graphic>
          </wp:inline>
        </w:drawing>
      </w:r>
    </w:p>
    <w:p w14:paraId="714E2A85" w14:textId="77777777" w:rsidR="005B30B8" w:rsidRDefault="001029FB">
      <w:pPr>
        <w:pStyle w:val="ImageCaption"/>
      </w:pPr>
      <w:r>
        <w:t xml:space="preserve">Figure of empirical data estimates. All of the methods estimate the same sign of the relationship, but the estimates from the binning methods are generally greater than the MLE estimates. </w:t>
      </w:r>
      <w:r>
        <w:rPr>
          <w:b/>
          <w:bCs/>
        </w:rPr>
        <w:t>NOTE</w:t>
      </w:r>
      <w:r>
        <w:t xml:space="preserve"> I need to re-plot these in ggplot and and stitch together. Currently stitching pre-made png files, I think that’s why it looks so funky.</w:t>
      </w:r>
    </w:p>
    <w:p w14:paraId="5EC21219" w14:textId="77777777" w:rsidR="005B30B8" w:rsidRDefault="001029FB">
      <w:r>
        <w:br w:type="page"/>
      </w:r>
    </w:p>
    <w:p w14:paraId="563D2492" w14:textId="1B9CE527" w:rsidR="005B30B8" w:rsidRDefault="001029FB">
      <w:pPr>
        <w:pStyle w:val="BodyText"/>
      </w:pPr>
      <w:r>
        <w:lastRenderedPageBreak/>
        <w:t xml:space="preserve">The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coefficient estimates for the AMD data </w:t>
      </w:r>
      <w:del w:id="115" w:author="James Junker" w:date="2022-09-30T14:11:00Z">
        <w:r w:rsidDel="00096626">
          <w:delText xml:space="preserve">are </w:delText>
        </w:r>
      </w:del>
      <w:ins w:id="116" w:author="James Junker" w:date="2022-09-30T14:11:00Z">
        <w:r w:rsidR="00096626">
          <w:t xml:space="preserve">were </w:t>
        </w:r>
      </w:ins>
      <w:r>
        <w:t xml:space="preserve">all positive and of relatively similar magnitudes across methods. The MLE estimate has the smallest magnitude and SD (0.063 </w:t>
      </w:r>
      <m:oMath>
        <m:r>
          <m:rPr>
            <m:sty m:val="p"/>
          </m:rPr>
          <w:rPr>
            <w:rFonts w:ascii="Cambria Math" w:hAnsi="Cambria Math"/>
          </w:rPr>
          <m:t>±</m:t>
        </m:r>
      </m:oMath>
      <w:r>
        <w:t xml:space="preserve"> 0.011 SD), The ELBn method is slightly larger and has a wider SD : (0.072 </w:t>
      </w:r>
      <m:oMath>
        <m:r>
          <m:rPr>
            <m:sty m:val="p"/>
          </m:rPr>
          <w:rPr>
            <w:rFonts w:ascii="Cambria Math" w:hAnsi="Cambria Math"/>
          </w:rPr>
          <m:t>±</m:t>
        </m:r>
      </m:oMath>
      <w:r>
        <w:t xml:space="preserve"> 0.018). Finally, the NAS method has the largest estimate and an intermediate standard deviation (0.076 </w:t>
      </w:r>
      <m:oMath>
        <m:r>
          <m:rPr>
            <m:sty m:val="p"/>
          </m:rPr>
          <w:rPr>
            <w:rFonts w:ascii="Cambria Math" w:hAnsi="Cambria Math"/>
          </w:rPr>
          <m:t>±</m:t>
        </m:r>
      </m:oMath>
      <w:r>
        <w:t xml:space="preserve"> 0.013). The range of the gradient in the AMD data is relatively small (9.5), but the absolute change in the size spectra parameter (</w:t>
      </w:r>
      <m:oMath>
        <m:r>
          <w:rPr>
            <w:rFonts w:ascii="Cambria Math" w:hAnsi="Cambria Math"/>
          </w:rPr>
          <m:t>λ</m:t>
        </m:r>
      </m:oMath>
      <w:r>
        <w:t xml:space="preserve">) across the AMD gradient vary by ~0.13 units depending on the method used </w:t>
      </w:r>
      <w:commentRangeStart w:id="117"/>
      <w:r>
        <w:t>(range of absolute change: 0.59 to 0.72</w:t>
      </w:r>
      <w:commentRangeEnd w:id="117"/>
      <w:r w:rsidR="00A96E94">
        <w:rPr>
          <w:rStyle w:val="CommentReference"/>
          <w:rFonts w:asciiTheme="minorHAnsi" w:hAnsiTheme="minorHAnsi" w:cstheme="minorBidi"/>
        </w:rPr>
        <w:commentReference w:id="117"/>
      </w:r>
      <w:r>
        <w:t>).</w:t>
      </w:r>
    </w:p>
    <w:p w14:paraId="02B0C691" w14:textId="7F03A4A2" w:rsidR="005B30B8" w:rsidRDefault="00096626">
      <w:pPr>
        <w:pStyle w:val="BodyText"/>
      </w:pPr>
      <w:commentRangeStart w:id="118"/>
      <w:ins w:id="119" w:author="James Junker" w:date="2022-09-30T14:09:00Z">
        <w:r>
          <w:t xml:space="preserve">For the NEON data example, all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coefficient estimates </w:t>
        </w:r>
      </w:ins>
      <w:ins w:id="120" w:author="James Junker" w:date="2022-09-30T14:11:00Z">
        <w:r>
          <w:t>were</w:t>
        </w:r>
      </w:ins>
      <w:ins w:id="121" w:author="James Junker" w:date="2022-09-30T14:09:00Z">
        <w:r>
          <w:t xml:space="preserve"> negative and, </w:t>
        </w:r>
      </w:ins>
      <w:del w:id="122" w:author="James Junker" w:date="2022-09-30T14:10:00Z">
        <w:r w:rsidR="001029FB" w:rsidDel="00096626">
          <w:delText xml:space="preserve">Similar </w:delText>
        </w:r>
      </w:del>
      <w:ins w:id="123" w:author="James Junker" w:date="2022-09-30T14:10:00Z">
        <w:r>
          <w:t xml:space="preserve">similar </w:t>
        </w:r>
      </w:ins>
      <w:r w:rsidR="001029FB">
        <w:t xml:space="preserve">to the AMD results, </w:t>
      </w:r>
      <w:del w:id="124" w:author="James Junker" w:date="2022-09-30T14:10:00Z">
        <w:r w:rsidR="001029FB" w:rsidDel="00096626">
          <w:delText xml:space="preserve">the </w:delText>
        </w:r>
      </w:del>
      <m:oMath>
        <m:sSub>
          <m:sSubPr>
            <m:ctrlPr>
              <w:del w:id="125" w:author="James Junker" w:date="2022-09-30T14:09:00Z">
                <w:rPr>
                  <w:rFonts w:ascii="Cambria Math" w:hAnsi="Cambria Math"/>
                </w:rPr>
              </w:del>
            </m:ctrlPr>
          </m:sSubPr>
          <m:e>
            <m:r>
              <w:del w:id="126" w:author="James Junker" w:date="2022-09-30T14:09:00Z">
                <w:rPr>
                  <w:rFonts w:ascii="Cambria Math" w:hAnsi="Cambria Math"/>
                </w:rPr>
                <m:t>β</m:t>
              </w:del>
            </m:r>
          </m:e>
          <m:sub>
            <m:r>
              <w:del w:id="127" w:author="James Junker" w:date="2022-09-30T14:09:00Z">
                <w:rPr>
                  <w:rFonts w:ascii="Cambria Math" w:hAnsi="Cambria Math"/>
                </w:rPr>
                <m:t>1</m:t>
              </w:del>
            </m:r>
          </m:sub>
        </m:sSub>
      </m:oMath>
      <w:del w:id="128" w:author="James Junker" w:date="2022-09-30T14:09:00Z">
        <w:r w:rsidR="001029FB" w:rsidDel="00096626">
          <w:delText xml:space="preserve"> coefficient estimates </w:delText>
        </w:r>
      </w:del>
      <w:del w:id="129" w:author="James Junker" w:date="2022-09-30T14:10:00Z">
        <w:r w:rsidR="001029FB" w:rsidDel="00096626">
          <w:delText xml:space="preserve">for the NEON data are all negative and </w:delText>
        </w:r>
      </w:del>
      <w:ins w:id="130" w:author="James Junker" w:date="2022-09-30T14:10:00Z">
        <w:r>
          <w:t xml:space="preserve">all </w:t>
        </w:r>
      </w:ins>
      <w:r w:rsidR="001029FB">
        <w:t>ha</w:t>
      </w:r>
      <w:ins w:id="131" w:author="James Junker" w:date="2022-10-03T13:38:00Z">
        <w:r w:rsidR="00E043E3">
          <w:t>d</w:t>
        </w:r>
      </w:ins>
      <w:del w:id="132" w:author="James Junker" w:date="2022-10-03T13:38:00Z">
        <w:r w:rsidR="001029FB" w:rsidDel="00E043E3">
          <w:delText>ve</w:delText>
        </w:r>
      </w:del>
      <w:r w:rsidR="001029FB">
        <w:t xml:space="preserve"> similar magnitudes across methods.</w:t>
      </w:r>
      <w:commentRangeEnd w:id="118"/>
      <w:r>
        <w:rPr>
          <w:rStyle w:val="CommentReference"/>
          <w:rFonts w:asciiTheme="minorHAnsi" w:hAnsiTheme="minorHAnsi" w:cstheme="minorBidi"/>
        </w:rPr>
        <w:commentReference w:id="118"/>
      </w:r>
      <w:r w:rsidR="001029FB">
        <w:t xml:space="preserve"> The MLE estimate is once again the smallest (-0.006 </w:t>
      </w:r>
      <m:oMath>
        <m:r>
          <m:rPr>
            <m:sty m:val="p"/>
          </m:rPr>
          <w:rPr>
            <w:rFonts w:ascii="Cambria Math" w:hAnsi="Cambria Math"/>
          </w:rPr>
          <m:t>±</m:t>
        </m:r>
      </m:oMath>
      <w:r w:rsidR="001029FB">
        <w:t xml:space="preserve"> 0.001 SD). The NAS and ELBn methods are larger at -0.004 </w:t>
      </w:r>
      <m:oMath>
        <m:r>
          <m:rPr>
            <m:sty m:val="p"/>
          </m:rPr>
          <w:rPr>
            <w:rFonts w:ascii="Cambria Math" w:hAnsi="Cambria Math"/>
          </w:rPr>
          <m:t>±</m:t>
        </m:r>
      </m:oMath>
      <w:r w:rsidR="001029FB">
        <w:t xml:space="preserve"> 0.002, and -0.002 </w:t>
      </w:r>
      <m:oMath>
        <m:r>
          <m:rPr>
            <m:sty m:val="p"/>
          </m:rPr>
          <w:rPr>
            <w:rFonts w:ascii="Cambria Math" w:hAnsi="Cambria Math"/>
          </w:rPr>
          <m:t>±</m:t>
        </m:r>
      </m:oMath>
      <w:r w:rsidR="001029FB">
        <w:t xml:space="preserve"> 0.002, respectively. Although the estimates are similar and have a small magnitude, the range of the gradient in this data is larger (~30</w:t>
      </w:r>
      <w:commentRangeStart w:id="133"/>
      <m:oMath>
        <m:r>
          <m:rPr>
            <m:sty m:val="p"/>
          </m:rPr>
          <w:rPr>
            <w:rFonts w:ascii="Cambria Math" w:hAnsi="Cambria Math"/>
          </w:rPr>
          <m:t>∘</m:t>
        </m:r>
        <w:commentRangeEnd w:id="133"/>
        <m:r>
          <m:rPr>
            <m:sty m:val="p"/>
          </m:rPr>
          <w:rPr>
            <w:rStyle w:val="CommentReference"/>
            <w:rFonts w:asciiTheme="minorHAnsi" w:hAnsiTheme="minorHAnsi" w:cstheme="minorBidi"/>
          </w:rPr>
          <w:commentReference w:id="133"/>
        </m:r>
      </m:oMath>
      <w:r w:rsidR="001029FB">
        <w:t xml:space="preserve">C), </w:t>
      </w:r>
      <w:commentRangeStart w:id="134"/>
      <w:r w:rsidR="001029FB">
        <w:t xml:space="preserve">meaning that the </w:t>
      </w:r>
      <w:ins w:id="135" w:author="James Junker" w:date="2022-09-30T14:13:00Z">
        <w:r w:rsidR="003E5418">
          <w:t>predicted(?</w:t>
        </w:r>
      </w:ins>
      <w:ins w:id="136" w:author="James Junker" w:date="2022-09-30T14:14:00Z">
        <w:r w:rsidR="003E5418">
          <w:t xml:space="preserve">) </w:t>
        </w:r>
      </w:ins>
      <w:r w:rsidR="001029FB">
        <w:t xml:space="preserve">absolute change in </w:t>
      </w:r>
      <m:oMath>
        <m:r>
          <w:rPr>
            <w:rFonts w:ascii="Cambria Math" w:hAnsi="Cambria Math"/>
          </w:rPr>
          <m:t>λ</m:t>
        </m:r>
      </m:oMath>
      <w:r w:rsidR="001029FB">
        <w:t xml:space="preserve"> estimates</w:t>
      </w:r>
      <w:ins w:id="137" w:author="James Junker" w:date="2022-09-30T14:14:00Z">
        <w:r w:rsidR="003E5418">
          <w:t xml:space="preserve"> across the gradient</w:t>
        </w:r>
      </w:ins>
      <w:r w:rsidR="001029FB">
        <w:t xml:space="preserve"> varies by </w:t>
      </w:r>
      <w:commentRangeStart w:id="138"/>
      <w:r w:rsidR="001029FB">
        <w:t xml:space="preserve">0.11 </w:t>
      </w:r>
      <w:commentRangeEnd w:id="138"/>
      <w:r w:rsidR="003E5418">
        <w:rPr>
          <w:rStyle w:val="CommentReference"/>
          <w:rFonts w:asciiTheme="minorHAnsi" w:hAnsiTheme="minorHAnsi" w:cstheme="minorBidi"/>
        </w:rPr>
        <w:commentReference w:id="138"/>
      </w:r>
      <w:r w:rsidR="001029FB">
        <w:t>units depending on the methods used (range of absolute change across gradient: 0.06 to 0.17).</w:t>
      </w:r>
      <w:commentRangeEnd w:id="134"/>
      <w:r w:rsidR="003E5418">
        <w:rPr>
          <w:rStyle w:val="CommentReference"/>
          <w:rFonts w:asciiTheme="minorHAnsi" w:hAnsiTheme="minorHAnsi" w:cstheme="minorBidi"/>
        </w:rPr>
        <w:commentReference w:id="134"/>
      </w:r>
    </w:p>
    <w:p w14:paraId="52BE4DC4" w14:textId="77777777" w:rsidR="005B30B8" w:rsidRDefault="001029FB">
      <w:pPr>
        <w:pStyle w:val="Heading2"/>
      </w:pPr>
      <w:bookmarkStart w:id="139" w:name="simulating-shallower-lambdas"/>
      <w:bookmarkEnd w:id="105"/>
      <w:r>
        <w:t>Simulating shallower lambdas</w:t>
      </w:r>
    </w:p>
    <w:p w14:paraId="69BA2EAC" w14:textId="77777777" w:rsidR="005B30B8" w:rsidRDefault="001029FB">
      <w:pPr>
        <w:pStyle w:val="FirstParagraph"/>
      </w:pPr>
      <w:r>
        <w:t xml:space="preserve">Estimates of the relationship between lambda and a hypothetical gradient varied depending on the method used. However, interpretations of empirical data were broadly consistent across methodologies. Upon closer inspection, the values of size spectra parameters in the empirical data were considerably shallower than -2. Given that we found the performance of all methods increased with shallower </w:t>
      </w:r>
      <m:oMath>
        <m:r>
          <w:rPr>
            <w:rFonts w:ascii="Cambria Math" w:hAnsi="Cambria Math"/>
          </w:rPr>
          <m:t>λ</m:t>
        </m:r>
      </m:oMath>
      <w:r>
        <w:t xml:space="preserve">’s we wanted to investigate how the methods performed with simulated values closer to the empirical estimates of parameters describing size spectra relationships in streams. Therefore, we repeated the simulation process as in the main analysis, but used </w:t>
      </w:r>
      <m:oMath>
        <m:r>
          <w:rPr>
            <w:rFonts w:ascii="Cambria Math" w:hAnsi="Cambria Math"/>
          </w:rPr>
          <m:t>λ</m:t>
        </m:r>
      </m:oMath>
      <w:r>
        <w:t xml:space="preserve"> values ranging from -1.1 to -1.5, with a known relationship </w:t>
      </w:r>
      <w:commentRangeStart w:id="140"/>
      <w:r>
        <w:t xml:space="preserve">of </w:t>
      </w:r>
      <m:oMath>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r>
          <w:rPr>
            <w:rFonts w:ascii="Cambria Math" w:hAnsi="Cambria Math"/>
          </w:rPr>
          <m:t>0.2</m:t>
        </m:r>
        <w:commentRangeEnd w:id="140"/>
        <m:r>
          <m:rPr>
            <m:sty m:val="p"/>
          </m:rPr>
          <w:rPr>
            <w:rStyle w:val="CommentReference"/>
            <w:rFonts w:asciiTheme="minorHAnsi" w:hAnsiTheme="minorHAnsi" w:cstheme="minorBidi"/>
          </w:rPr>
          <w:commentReference w:id="140"/>
        </m:r>
      </m:oMath>
    </w:p>
    <w:p w14:paraId="269D5E7E" w14:textId="77777777" w:rsidR="005B30B8" w:rsidRDefault="001029FB">
      <w:r>
        <w:lastRenderedPageBreak/>
        <w:br w:type="page"/>
      </w:r>
    </w:p>
    <w:p w14:paraId="7E3ED1B9" w14:textId="77777777" w:rsidR="005B30B8" w:rsidRDefault="001029FB">
      <w:pPr>
        <w:pStyle w:val="CaptionedFigure"/>
      </w:pPr>
      <w:commentRangeStart w:id="141"/>
      <w:r>
        <w:rPr>
          <w:noProof/>
        </w:rPr>
        <w:lastRenderedPageBreak/>
        <w:drawing>
          <wp:inline distT="0" distB="0" distL="0" distR="0" wp14:anchorId="4EA04758" wp14:editId="75DDCAD7">
            <wp:extent cx="5943600" cy="2954461"/>
            <wp:effectExtent l="0" t="0" r="0" b="0"/>
            <wp:docPr id="60" name="Picture" descr="Relationship estimates across the hypothetical gradient for each replicate. Each panel is a different method for estimating the size spectra parameter. (match to “new” style if needed)"/>
            <wp:cNvGraphicFramePr/>
            <a:graphic xmlns:a="http://schemas.openxmlformats.org/drawingml/2006/main">
              <a:graphicData uri="http://schemas.openxmlformats.org/drawingml/2006/picture">
                <pic:pic xmlns:pic="http://schemas.openxmlformats.org/drawingml/2006/picture">
                  <pic:nvPicPr>
                    <pic:cNvPr id="61" name="Picture" descr="figures/shallow_lambda_main.png"/>
                    <pic:cNvPicPr>
                      <a:picLocks noChangeAspect="1" noChangeArrowheads="1"/>
                    </pic:cNvPicPr>
                  </pic:nvPicPr>
                  <pic:blipFill>
                    <a:blip r:embed="rId24"/>
                    <a:stretch>
                      <a:fillRect/>
                    </a:stretch>
                  </pic:blipFill>
                  <pic:spPr bwMode="auto">
                    <a:xfrm>
                      <a:off x="0" y="0"/>
                      <a:ext cx="5943600" cy="2954461"/>
                    </a:xfrm>
                    <a:prstGeom prst="rect">
                      <a:avLst/>
                    </a:prstGeom>
                    <a:noFill/>
                    <a:ln w="9525">
                      <a:noFill/>
                      <a:headEnd/>
                      <a:tailEnd/>
                    </a:ln>
                  </pic:spPr>
                </pic:pic>
              </a:graphicData>
            </a:graphic>
          </wp:inline>
        </w:drawing>
      </w:r>
      <w:commentRangeEnd w:id="141"/>
      <w:r w:rsidR="005709A6">
        <w:rPr>
          <w:rStyle w:val="CommentReference"/>
        </w:rPr>
        <w:commentReference w:id="141"/>
      </w:r>
    </w:p>
    <w:p w14:paraId="4B00B120" w14:textId="77777777" w:rsidR="005B30B8" w:rsidRDefault="001029FB">
      <w:pPr>
        <w:pStyle w:val="ImageCaption"/>
      </w:pPr>
      <w:r>
        <w:t>Relationship estimates across the hypothetical gradient for each replicate. Each panel is a different method for estimating the size spectra parameter. (match to “new” style if needed)</w:t>
      </w:r>
    </w:p>
    <w:p w14:paraId="7497E978" w14:textId="77777777" w:rsidR="005B30B8" w:rsidRDefault="001029FB">
      <w:pPr>
        <w:pStyle w:val="BodyText"/>
      </w:pPr>
      <w:r>
        <w:t>We found generally less variability in the relationship estimates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across a gradient of distributions described with shallower </w:t>
      </w:r>
      <m:oMath>
        <m:r>
          <w:rPr>
            <w:rFonts w:ascii="Cambria Math" w:hAnsi="Cambria Math"/>
          </w:rPr>
          <m:t>λ</m:t>
        </m:r>
      </m:oMath>
      <w:r>
        <w:t xml:space="preserve"> parameters. However, the median MLE estimate was once again closest to the hypothetical relationship and had the narrowest distribution. The median ELBn estimate was close to the hypothetical relationship but had a slightly wider distribution. Finally, 95% of the NAS estimates were greater than the hypothetical relationship. In general, the distributions from the different methodologies followed the same overall pattern, with the MLE estimates being the smallest, and the binning methods being larger (i.e., more positive).</w:t>
      </w:r>
    </w:p>
    <w:p w14:paraId="02E4A06D" w14:textId="77777777" w:rsidR="005B30B8" w:rsidRDefault="001029FB">
      <w:pPr>
        <w:pStyle w:val="CaptionedFigure"/>
      </w:pPr>
      <w:r>
        <w:rPr>
          <w:noProof/>
        </w:rPr>
        <w:drawing>
          <wp:inline distT="0" distB="0" distL="0" distR="0" wp14:anchorId="58BB8C12" wp14:editId="2DF97305">
            <wp:extent cx="2709559" cy="1183521"/>
            <wp:effectExtent l="0" t="0" r="0" b="0"/>
            <wp:docPr id="63" name="Picture" descr="Distribution of relationship coefficient estimates. Vertical line is the known relationship. All methods under estimate the value, but the mean magnitude and distribution of values is greater for the ELBn and NAS methods. (not sure why this is such different proportions, need to re plot with right dimensions)"/>
            <wp:cNvGraphicFramePr/>
            <a:graphic xmlns:a="http://schemas.openxmlformats.org/drawingml/2006/main">
              <a:graphicData uri="http://schemas.openxmlformats.org/drawingml/2006/picture">
                <pic:pic xmlns:pic="http://schemas.openxmlformats.org/drawingml/2006/picture">
                  <pic:nvPicPr>
                    <pic:cNvPr id="64" name="Picture" descr="figures/PLB_shallow_lambda_relationship_density.png"/>
                    <pic:cNvPicPr>
                      <a:picLocks noChangeAspect="1" noChangeArrowheads="1"/>
                    </pic:cNvPicPr>
                  </pic:nvPicPr>
                  <pic:blipFill>
                    <a:blip r:embed="rId25"/>
                    <a:stretch>
                      <a:fillRect/>
                    </a:stretch>
                  </pic:blipFill>
                  <pic:spPr bwMode="auto">
                    <a:xfrm>
                      <a:off x="0" y="0"/>
                      <a:ext cx="2709559" cy="1183521"/>
                    </a:xfrm>
                    <a:prstGeom prst="rect">
                      <a:avLst/>
                    </a:prstGeom>
                    <a:noFill/>
                    <a:ln w="9525">
                      <a:noFill/>
                      <a:headEnd/>
                      <a:tailEnd/>
                    </a:ln>
                  </pic:spPr>
                </pic:pic>
              </a:graphicData>
            </a:graphic>
          </wp:inline>
        </w:drawing>
      </w:r>
    </w:p>
    <w:p w14:paraId="17EB2495" w14:textId="77777777" w:rsidR="005B30B8" w:rsidRDefault="001029FB">
      <w:pPr>
        <w:pStyle w:val="ImageCaption"/>
      </w:pPr>
      <w:r>
        <w:t xml:space="preserve">Distribution of relationship coefficient estimates. Vertical line is the known relationship. All methods under estimate the value, but the mean magnitude and distribution of values is </w:t>
      </w:r>
      <w:r>
        <w:lastRenderedPageBreak/>
        <w:t>greater for the ELBn and NAS methods. (not sure why this is such different proportions, need to re plot with right dimensions)</w:t>
      </w:r>
    </w:p>
    <w:p w14:paraId="32E71756" w14:textId="77777777" w:rsidR="005B30B8" w:rsidRDefault="001029FB">
      <w:pPr>
        <w:pStyle w:val="SourceCode"/>
      </w:pPr>
      <w:r>
        <w:rPr>
          <w:rStyle w:val="VerbatimChar"/>
        </w:rPr>
        <w:t>##   Model   mean    p50    p25   p975</w:t>
      </w:r>
      <w:r>
        <w:br/>
      </w:r>
      <w:r>
        <w:rPr>
          <w:rStyle w:val="VerbatimChar"/>
        </w:rPr>
        <w:t>## 1   MLE -0.199 -0.199 -0.205 -0.183</w:t>
      </w:r>
      <w:r>
        <w:br/>
      </w:r>
      <w:r>
        <w:rPr>
          <w:rStyle w:val="VerbatimChar"/>
        </w:rPr>
        <w:t>## 2  ELBn -0.195 -0.195 -0.207 -0.161</w:t>
      </w:r>
      <w:r>
        <w:br/>
      </w:r>
      <w:r>
        <w:rPr>
          <w:rStyle w:val="VerbatimChar"/>
        </w:rPr>
        <w:t>## 3   NAS -0.174 -0.174 -0.183 -0.151</w:t>
      </w:r>
    </w:p>
    <w:p w14:paraId="6677195A" w14:textId="77777777" w:rsidR="005B30B8" w:rsidRDefault="001029FB">
      <w:pPr>
        <w:pStyle w:val="FirstParagraph"/>
      </w:pPr>
      <w:r>
        <w:rPr>
          <w:b/>
          <w:bCs/>
        </w:rPr>
        <w:t>NOTE</w:t>
      </w:r>
      <w:r>
        <w:t xml:space="preserve"> Not sure if these tables are usful or not. Shows same information as figures, but might be easier to see the quantitative values instead of estimating from plot</w:t>
      </w:r>
    </w:p>
    <w:p w14:paraId="02148D1B" w14:textId="77777777" w:rsidR="005B30B8" w:rsidRDefault="001029FB">
      <w:r>
        <w:br w:type="page"/>
      </w:r>
    </w:p>
    <w:p w14:paraId="6975FE80" w14:textId="77777777" w:rsidR="005B30B8" w:rsidRDefault="001029FB">
      <w:pPr>
        <w:pStyle w:val="Heading1"/>
      </w:pPr>
      <w:bookmarkStart w:id="142" w:name="discussion"/>
      <w:bookmarkEnd w:id="88"/>
      <w:bookmarkEnd w:id="139"/>
      <w:r>
        <w:lastRenderedPageBreak/>
        <w:t>Discussion</w:t>
      </w:r>
    </w:p>
    <w:p w14:paraId="6EB16F75" w14:textId="2839C386" w:rsidR="005B30B8" w:rsidRDefault="001029FB">
      <w:pPr>
        <w:pStyle w:val="FirstParagraph"/>
      </w:pPr>
      <w:r>
        <w:t xml:space="preserve">Measuring parameters describing the decline in abundance with increasing body size in communities is being done with increasing frequency across ecology. Previous work has investigated the accuracy and inherent biases associated with different estimation methods. However, how these inaccuracies and </w:t>
      </w:r>
      <w:commentRangeStart w:id="143"/>
      <w:r>
        <w:t>biases compound across environmental gradients remains uncertain, making it difficult to detect variation in size spectra parameters across environmental gradients with confidence.</w:t>
      </w:r>
      <w:commentRangeEnd w:id="143"/>
      <w:r w:rsidR="00967503">
        <w:rPr>
          <w:rStyle w:val="CommentReference"/>
          <w:rFonts w:asciiTheme="minorHAnsi" w:hAnsiTheme="minorHAnsi" w:cstheme="minorBidi"/>
        </w:rPr>
        <w:commentReference w:id="143"/>
      </w:r>
      <w:r>
        <w:t xml:space="preserve"> Here, we </w:t>
      </w:r>
      <w:ins w:id="144" w:author="James Junker" w:date="2022-10-03T16:39:00Z">
        <w:r w:rsidR="00967503">
          <w:t xml:space="preserve">simulated </w:t>
        </w:r>
      </w:ins>
      <w:del w:id="145" w:author="James Junker" w:date="2022-10-03T16:39:00Z">
        <w:r w:rsidDel="00967503">
          <w:delText>sampled</w:delText>
        </w:r>
      </w:del>
      <w:r>
        <w:t xml:space="preserve"> body sizes from known distributions with varying parameters (</w:t>
      </w:r>
      <m:oMath>
        <m:r>
          <w:rPr>
            <w:rFonts w:ascii="Cambria Math" w:hAnsi="Cambria Math"/>
          </w:rPr>
          <m:t>λ</m:t>
        </m:r>
      </m:oMath>
      <w:r>
        <w:t>) and estimated the coefficient of the relationship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across a hypothetical gradient in order to assess how the results would vary dep</w:t>
      </w:r>
      <w:ins w:id="146" w:author="James Junker" w:date="2022-10-03T16:44:00Z">
        <w:r w:rsidR="00967503">
          <w:t>e</w:t>
        </w:r>
      </w:ins>
      <w:r>
        <w:t>nding on the method used. Likewise, we compared how the interpretation of previously published results could change depending on the methodology used to estimate the relationship.</w:t>
      </w:r>
    </w:p>
    <w:p w14:paraId="280DCF1F" w14:textId="77777777" w:rsidR="005B30B8" w:rsidRDefault="001029FB">
      <w:pPr>
        <w:pStyle w:val="BodyText"/>
      </w:pPr>
      <w:r>
        <w:t xml:space="preserve">Generally, the estimate from the MLE method was always closer to the known </w:t>
      </w:r>
      <m:oMath>
        <m:r>
          <w:rPr>
            <w:rFonts w:ascii="Cambria Math" w:hAnsi="Cambria Math"/>
          </w:rPr>
          <m:t>λ</m:t>
        </m:r>
      </m:oMath>
      <w:r>
        <w:t xml:space="preserve"> value, and resulted in the most accurate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coefficient estimate for the hypothetical relationship in simulated data, and always had the smallest variation around the estimate.</w:t>
      </w:r>
    </w:p>
    <w:p w14:paraId="34CF963A" w14:textId="77777777" w:rsidR="005B30B8" w:rsidRDefault="001029FB">
      <w:pPr>
        <w:pStyle w:val="BodyText"/>
      </w:pPr>
      <w:r>
        <w:t>Binning methods are easy to use and interpret, which most likely accounts for their wide use in ecological studies. However, aggregating individuals into logarithmic bins removes a large source of the variation within the data by collapsing body size variation into</w:t>
      </w:r>
      <w:del w:id="147" w:author="James Junker" w:date="2022-10-03T16:45:00Z">
        <w:r w:rsidDel="00967503">
          <w:delText xml:space="preserve"> a</w:delText>
        </w:r>
      </w:del>
      <w:r>
        <w:t xml:space="preserve"> single values within bins. For example, all individuals placed into a bin that ranges from 2-4 grams of mass are all treated as having a mass of 3 grams, the midpoint of that bin. Likewise, a single abundance value is taken for this bin, despite that fact that there is almost certainly variation in the abundance of individuals that weigh ~2 grams or ~4 grams. By homogenizing the data in this way, it seems that binning methods will always produce noisier results than MLE from the binning process </w:t>
      </w:r>
      <w:r>
        <w:lastRenderedPageBreak/>
        <w:t>alone, since binning is akin to deleting information that the model could otherwise use. One of the benefits of using MLE is that all data points are retained for use within the model.</w:t>
      </w:r>
    </w:p>
    <w:p w14:paraId="1AC3113B" w14:textId="515935CF" w:rsidR="005B30B8" w:rsidRDefault="001029FB">
      <w:pPr>
        <w:pStyle w:val="BodyText"/>
      </w:pPr>
      <w:r>
        <w:t>The variation in estimated relationships across the empirical datasets varied by ~0.1 units depending on the method used. At first glance this may not appear to be a concerning magnitude of variation. However, when one considers the range of variation reported in many seminal works on size spectra relationships in streams</w:t>
      </w:r>
      <w:ins w:id="148" w:author="James Junker" w:date="2022-10-03T16:58:00Z">
        <w:r w:rsidR="0078742F">
          <w:t>,</w:t>
        </w:r>
      </w:ins>
      <w:del w:id="149" w:author="James Junker" w:date="2022-10-03T16:58:00Z">
        <w:r w:rsidDel="0078742F">
          <w:delText xml:space="preserve"> is</w:delText>
        </w:r>
      </w:del>
      <w:r>
        <w:t xml:space="preserve"> ~0.1-0.2 (SI Table </w:t>
      </w:r>
      <w:r>
        <w:rPr>
          <w:i/>
          <w:iCs/>
        </w:rPr>
        <w:t>xx</w:t>
      </w:r>
      <w:r>
        <w:t>), it is apparent that many of these results may be dependent on the method used.</w:t>
      </w:r>
    </w:p>
    <w:p w14:paraId="4878B5F6" w14:textId="3C2FB5F5" w:rsidR="005B30B8" w:rsidRDefault="001029FB">
      <w:pPr>
        <w:pStyle w:val="BodyText"/>
      </w:pPr>
      <w:r>
        <w:t xml:space="preserve">The performance of all methods improved as sample size increases, and as the exponent of the size spectra relationship </w:t>
      </w:r>
      <w:del w:id="150" w:author="James Junker" w:date="2022-10-03T17:00:00Z">
        <w:r w:rsidDel="0078742F">
          <w:delText xml:space="preserve">gets </w:delText>
        </w:r>
        <w:commentRangeStart w:id="151"/>
        <w:r w:rsidDel="0078742F">
          <w:delText>larger</w:delText>
        </w:r>
      </w:del>
      <w:ins w:id="152" w:author="James Junker" w:date="2022-10-03T17:00:00Z">
        <w:r w:rsidR="0078742F">
          <w:t>becomes less negative</w:t>
        </w:r>
      </w:ins>
      <w:r>
        <w:t xml:space="preserve"> </w:t>
      </w:r>
      <w:commentRangeEnd w:id="151"/>
      <w:r w:rsidR="0078742F">
        <w:rPr>
          <w:rStyle w:val="CommentReference"/>
          <w:rFonts w:asciiTheme="minorHAnsi" w:hAnsiTheme="minorHAnsi" w:cstheme="minorBidi"/>
        </w:rPr>
        <w:commentReference w:id="151"/>
      </w:r>
      <w:r>
        <w:t>(</w:t>
      </w:r>
      <w:proofErr w:type="gramStart"/>
      <w:r>
        <w:t>more shallow</w:t>
      </w:r>
      <w:proofErr w:type="gramEnd"/>
      <w:r>
        <w:t xml:space="preserve">). As either or both of these variables change, the difference in estimated relationship coefficients declines across the methods. This is particularly interesting given the fact that both empirical data sets of stream communities examined here are shallower than the expected relationship of </w:t>
      </w:r>
      <m:oMath>
        <m:r>
          <w:rPr>
            <w:rFonts w:ascii="Cambria Math" w:hAnsi="Cambria Math"/>
          </w:rPr>
          <m:t>λ</m:t>
        </m:r>
        <m:r>
          <m:rPr>
            <m:sty m:val="p"/>
          </m:rPr>
          <w:rPr>
            <w:rFonts w:ascii="Cambria Math" w:hAnsi="Cambria Math"/>
          </w:rPr>
          <m:t>=-</m:t>
        </m:r>
        <m:r>
          <w:rPr>
            <w:rFonts w:ascii="Cambria Math" w:hAnsi="Cambria Math"/>
          </w:rPr>
          <m:t>2</m:t>
        </m:r>
      </m:oMath>
      <w:r>
        <w:t>, and the conclusions of the change in size spectra relationships across the gradients are not dependent on method used. If communities under study are in fact described by shallower exponents, the method used may not be critical in the conclusions reached. However, the MLE method performs as well or better than the two binning methods examined here under all contexts and should be the preferred method in future studies. At a minimum, future studies should report MLE estimates to ensure that the results are not dependent on the methodology used.</w:t>
      </w:r>
    </w:p>
    <w:p w14:paraId="59E97AAD" w14:textId="0056B679" w:rsidR="005B30B8" w:rsidRDefault="001029FB">
      <w:pPr>
        <w:pStyle w:val="BodyText"/>
      </w:pPr>
      <w:commentRangeStart w:id="153"/>
      <w:r>
        <w:t xml:space="preserve">Despite the </w:t>
      </w:r>
      <w:proofErr w:type="gramStart"/>
      <w:r>
        <w:t>drop in</w:t>
      </w:r>
      <w:proofErr w:type="gramEnd"/>
      <w:r>
        <w:t xml:space="preserve"> performance with reduced variation in </w:t>
      </w:r>
      <m:oMath>
        <m:r>
          <w:rPr>
            <w:rFonts w:ascii="Cambria Math" w:hAnsi="Cambria Math"/>
          </w:rPr>
          <m:t>λ</m:t>
        </m:r>
      </m:oMath>
      <w:r>
        <w:t xml:space="preserve"> values</w:t>
      </w:r>
      <w:commentRangeEnd w:id="153"/>
      <w:r w:rsidR="00161485">
        <w:rPr>
          <w:rStyle w:val="CommentReference"/>
          <w:rFonts w:asciiTheme="minorHAnsi" w:hAnsiTheme="minorHAnsi" w:cstheme="minorBidi"/>
        </w:rPr>
        <w:commentReference w:id="153"/>
      </w:r>
      <w:r>
        <w:t xml:space="preserve">, the estimated relationship coefficient was generally in the correct direction and of a similar </w:t>
      </w:r>
      <w:commentRangeStart w:id="154"/>
      <w:r>
        <w:t>magnitude</w:t>
      </w:r>
      <w:commentRangeEnd w:id="154"/>
      <w:r w:rsidR="00161485">
        <w:rPr>
          <w:rStyle w:val="CommentReference"/>
          <w:rFonts w:asciiTheme="minorHAnsi" w:hAnsiTheme="minorHAnsi" w:cstheme="minorBidi"/>
        </w:rPr>
        <w:commentReference w:id="154"/>
      </w:r>
      <w:r>
        <w:t xml:space="preserve">. This suggests that previously reported significant changes in size spectra parameters across environmental gradients and in experimental manipulations are plausible. Given that all of the </w:t>
      </w:r>
      <w:r>
        <w:lastRenderedPageBreak/>
        <w:t xml:space="preserve">data within a study is treated identically, the </w:t>
      </w:r>
      <w:del w:id="155" w:author="James Junker" w:date="2022-10-03T17:42:00Z">
        <w:r w:rsidDel="00161485">
          <w:delText xml:space="preserve">the </w:delText>
        </w:r>
      </w:del>
      <w:r>
        <w:t>over</w:t>
      </w:r>
      <w:del w:id="156" w:author="James Junker" w:date="2022-10-03T17:42:00Z">
        <w:r w:rsidDel="00161485">
          <w:delText xml:space="preserve"> </w:delText>
        </w:r>
      </w:del>
      <w:r>
        <w:t>all change in size spectra parameters is likely reasonable. However, the biases and inconsistencies in relationship estimates presented here suggest that it would be difficult if not impossible to compare the relative changes across different published studies which use different methods. Publication of individual body size data with future studies of size spectra relationships would greatly aid in our ability to generalize changes to this fundamental aspect of community organization across spatiotemporal scales and in response to environmental conditions.</w:t>
      </w:r>
    </w:p>
    <w:p w14:paraId="6D1436A8" w14:textId="77777777" w:rsidR="005B30B8" w:rsidRDefault="001029FB">
      <w:pPr>
        <w:pStyle w:val="BodyText"/>
      </w:pPr>
      <w:r>
        <w:rPr>
          <w:b/>
          <w:bCs/>
        </w:rPr>
        <w:t>NOTE</w:t>
      </w:r>
      <w:r>
        <w:t xml:space="preserve"> not sure if the idea below belongs in this paper or not, but it’s something I’ve been thinking about for a while. I’m using this as an excuse to write out my thoughts and to see what y’all think about it. Maybe it’s another paper to write in the future?</w:t>
      </w:r>
    </w:p>
    <w:p w14:paraId="3B81B5E1" w14:textId="77777777" w:rsidR="005B30B8" w:rsidRDefault="001029FB">
      <w:pPr>
        <w:pStyle w:val="BodyText"/>
      </w:pPr>
      <w:commentRangeStart w:id="157"/>
      <w:commentRangeStart w:id="158"/>
      <w:r>
        <w:t xml:space="preserve">An interesting finding is that the empirical data sets used here were quite a bit shallower than is expected based on theory, and that what has been observed empirically in marine systems. There are two, non-mutually exclusive, possible explanations for this: 1) freshwater streams are more dependent on detrital resources, 2) streams are effectively 2D systems, whereas marine systems are 3D. Blanchard et al. (2009) observed that benthic marine communities had shallower slopes than pelagic communities, and that this was likely due to a stronger reliance on a shared detrital basal resource in the benthic community, whereas the pelagic community was largely driven by energy transfer through predator-prey interactions. The importance of allochthonous resources in stream ecosystems has long been recognized (Vannote et al. 1980). The stream data here largely comes from low order, headwater streams which may be reasonably considered to be driven by allochthonous resources. It is possible that the communities sampled here are structured based on a shared basal resource, and that the importance of predator-prey interactions is reduced. An alternate hypothesis is the relative dimensionality of search space in benthic and </w:t>
      </w:r>
      <w:r>
        <w:lastRenderedPageBreak/>
        <w:t>pelagic systems. Consumption rates and interaction strenghts have been shown to vary markedly based on search dimensionality. Consumers generally encounter resources more frequently in 3D environments (i.e., aerial, pelagic) than in 2D environments (i.e., benthic, terrestrial), and lead to stronger consumption rates and interaction strengths. Likewise, it has been hypothesized that the scaling exponent for mass-specific search rates may vary based on search space dimensionality instead of being set at approximately 0.75 (</w:t>
      </w:r>
      <w:proofErr w:type="spellStart"/>
      <w:r>
        <w:t>Pawar</w:t>
      </w:r>
      <w:proofErr w:type="spellEnd"/>
      <w:r>
        <w:t>, Dell, Savage, 2012).</w:t>
      </w:r>
      <w:commentRangeEnd w:id="157"/>
      <w:r w:rsidR="00487B24">
        <w:rPr>
          <w:rStyle w:val="CommentReference"/>
          <w:rFonts w:asciiTheme="minorHAnsi" w:hAnsiTheme="minorHAnsi" w:cstheme="minorBidi"/>
        </w:rPr>
        <w:commentReference w:id="157"/>
      </w:r>
      <w:commentRangeEnd w:id="158"/>
      <w:r w:rsidR="00C83A1A">
        <w:rPr>
          <w:rStyle w:val="CommentReference"/>
          <w:rFonts w:asciiTheme="minorHAnsi" w:hAnsiTheme="minorHAnsi" w:cstheme="minorBidi"/>
        </w:rPr>
        <w:commentReference w:id="158"/>
      </w:r>
    </w:p>
    <w:p w14:paraId="7A2B5379" w14:textId="77777777" w:rsidR="005B30B8" w:rsidRDefault="001029FB">
      <w:pPr>
        <w:pStyle w:val="Heading2"/>
      </w:pPr>
      <w:bookmarkStart w:id="159" w:name="concluding-remarks"/>
      <w:r>
        <w:t>Concluding Remarks</w:t>
      </w:r>
    </w:p>
    <w:p w14:paraId="6B2E47E2" w14:textId="77777777" w:rsidR="005B30B8" w:rsidRDefault="001029FB">
      <w:pPr>
        <w:pStyle w:val="FirstParagraph"/>
      </w:pPr>
      <w:commentRangeStart w:id="160"/>
      <w:r>
        <w:t xml:space="preserve">Both of the binning methods can perform as well as MLE under certain circumstances (large sample size, shallow </w:t>
      </w:r>
      <m:oMath>
        <m:r>
          <w:rPr>
            <w:rFonts w:ascii="Cambria Math" w:hAnsi="Cambria Math"/>
          </w:rPr>
          <m:t>λ</m:t>
        </m:r>
      </m:oMath>
      <w:r>
        <w:t xml:space="preserve">). </w:t>
      </w:r>
      <w:commentRangeEnd w:id="160"/>
      <w:r w:rsidR="000227DA">
        <w:rPr>
          <w:rStyle w:val="CommentReference"/>
          <w:rFonts w:asciiTheme="minorHAnsi" w:hAnsiTheme="minorHAnsi" w:cstheme="minorBidi"/>
        </w:rPr>
        <w:commentReference w:id="160"/>
      </w:r>
      <w:r>
        <w:t xml:space="preserve">However, it would be unlikely for a researcher to know if this was the case beforehand. Furthermore, in order to confirm this result, MLE methods would likely need to be employed. With the publication of the </w:t>
      </w:r>
      <w:r>
        <w:rPr>
          <w:i/>
          <w:iCs/>
        </w:rPr>
        <w:t>sizespectra</w:t>
      </w:r>
      <w:r>
        <w:t xml:space="preserve"> package (2017), producing MLE estimates of size spectra parameters is a relatively easy task. Therefore, we recommend using this in all future studies of size spectra relationships.</w:t>
      </w:r>
    </w:p>
    <w:p w14:paraId="69889DEA" w14:textId="77777777" w:rsidR="005B30B8" w:rsidRDefault="001029FB">
      <w:pPr>
        <w:pStyle w:val="BodyText"/>
      </w:pPr>
      <w:r>
        <w:t>We reiterate the recommendations of White et al. (2007)(2007), Sprules and Barth (2016)(2016) and Edwards et al. (2017)(2017) to estimate size spectra relationships using MLE methods due to their superior performance in nearly every context. Furthermore, we strongly encourage authors to publish individual size data whenever possible. This will allow for the consistent re-analysis of existing data sets as methodologies develop and improve. This will aid in the ability for size spectra work to be synthesized between research groups and across scales.</w:t>
      </w:r>
    </w:p>
    <w:p w14:paraId="391EFABE" w14:textId="77777777" w:rsidR="005B30B8" w:rsidRDefault="001029FB">
      <w:r>
        <w:br w:type="page"/>
      </w:r>
    </w:p>
    <w:p w14:paraId="7486119A" w14:textId="77777777" w:rsidR="005B30B8" w:rsidRDefault="001029FB">
      <w:pPr>
        <w:pStyle w:val="Heading1"/>
      </w:pPr>
      <w:bookmarkStart w:id="161" w:name="references"/>
      <w:bookmarkEnd w:id="142"/>
      <w:bookmarkEnd w:id="159"/>
      <w:r>
        <w:lastRenderedPageBreak/>
        <w:t>References</w:t>
      </w:r>
    </w:p>
    <w:p w14:paraId="565E4531" w14:textId="77777777" w:rsidR="005B30B8" w:rsidRDefault="001029FB">
      <w:pPr>
        <w:pStyle w:val="Bibliography"/>
      </w:pPr>
      <w:bookmarkStart w:id="162" w:name="ref-edwards2020"/>
      <w:bookmarkStart w:id="163" w:name="refs"/>
      <w:r>
        <w:t xml:space="preserve">Edwards, A. M., J. P. W. Robinson, J. L. Blanchard, J. K. Baum, and M. J. Plank. 2020. </w:t>
      </w:r>
      <w:hyperlink r:id="rId26">
        <w:r>
          <w:rPr>
            <w:rStyle w:val="Hyperlink"/>
          </w:rPr>
          <w:t>Accounting for the bin structure of data removes bias when fitting size spectra</w:t>
        </w:r>
      </w:hyperlink>
      <w:r>
        <w:t>. Marine Ecology Progress Series 636:19–33.</w:t>
      </w:r>
    </w:p>
    <w:p w14:paraId="79915991" w14:textId="77777777" w:rsidR="005B30B8" w:rsidRDefault="001029FB">
      <w:pPr>
        <w:pStyle w:val="Bibliography"/>
      </w:pPr>
      <w:bookmarkStart w:id="164" w:name="ref-edwards2017"/>
      <w:bookmarkEnd w:id="162"/>
      <w:r>
        <w:t xml:space="preserve">Edwards, A. M., J. P. W. Robinson, M. J. Plank, J. K. Baum, and J. L. Blanchard. 2017. </w:t>
      </w:r>
      <w:hyperlink r:id="rId27">
        <w:r>
          <w:rPr>
            <w:rStyle w:val="Hyperlink"/>
          </w:rPr>
          <w:t>Testing and recommending methods for fitting size spectra to data</w:t>
        </w:r>
      </w:hyperlink>
      <w:r>
        <w:t>. Methods in Ecology and Evolution 8:57–67.</w:t>
      </w:r>
    </w:p>
    <w:p w14:paraId="5825F7AD" w14:textId="77777777" w:rsidR="005B30B8" w:rsidRDefault="001029FB">
      <w:pPr>
        <w:pStyle w:val="Bibliography"/>
      </w:pPr>
      <w:bookmarkStart w:id="165" w:name="ref-mcgarvey2019"/>
      <w:bookmarkEnd w:id="164"/>
      <w:r>
        <w:t xml:space="preserve">McGarvey, D. J., T. E. Woods, and A. J. Kirk. 2019. </w:t>
      </w:r>
      <w:hyperlink r:id="rId28">
        <w:r>
          <w:rPr>
            <w:rStyle w:val="Hyperlink"/>
          </w:rPr>
          <w:t>Modeling the Size Spectrum for Macroinvertebrates and Fishes in Stream Ecosystems</w:t>
        </w:r>
      </w:hyperlink>
      <w:r>
        <w:t>. Journal of Visualized Experiments: JoVE.</w:t>
      </w:r>
    </w:p>
    <w:p w14:paraId="439B862F" w14:textId="77777777" w:rsidR="005B30B8" w:rsidRDefault="001029FB">
      <w:pPr>
        <w:pStyle w:val="Bibliography"/>
      </w:pPr>
      <w:bookmarkStart w:id="166" w:name="ref-NEON_Inverts2022"/>
      <w:bookmarkEnd w:id="165"/>
      <w:r>
        <w:t xml:space="preserve">National Ecological Observatory Network (NEON). 2022. </w:t>
      </w:r>
      <w:hyperlink r:id="rId29">
        <w:r>
          <w:rPr>
            <w:rStyle w:val="Hyperlink"/>
          </w:rPr>
          <w:t>Macroinvertebrate collection (DP1.20120.001)</w:t>
        </w:r>
      </w:hyperlink>
      <w:r>
        <w:t>. National Ecological Observatory Network (NEON).</w:t>
      </w:r>
    </w:p>
    <w:p w14:paraId="407786DA" w14:textId="77777777" w:rsidR="005B30B8" w:rsidRDefault="001029FB">
      <w:pPr>
        <w:pStyle w:val="Bibliography"/>
      </w:pPr>
      <w:bookmarkStart w:id="167" w:name="ref-petchey2010"/>
      <w:bookmarkEnd w:id="166"/>
      <w:r>
        <w:t xml:space="preserve">Petchey, O. L., and A. Belgrano. 2010. </w:t>
      </w:r>
      <w:hyperlink r:id="rId30">
        <w:r>
          <w:rPr>
            <w:rStyle w:val="Hyperlink"/>
          </w:rPr>
          <w:t>Body-size distributions and size-spectra: Universal indicators of ecological status?</w:t>
        </w:r>
      </w:hyperlink>
      <w:r>
        <w:t xml:space="preserve"> Biology Letters 6:434–437.</w:t>
      </w:r>
    </w:p>
    <w:p w14:paraId="447D2180" w14:textId="77777777" w:rsidR="005B30B8" w:rsidRDefault="001029FB">
      <w:pPr>
        <w:pStyle w:val="Bibliography"/>
      </w:pPr>
      <w:bookmarkStart w:id="168" w:name="ref-pomeranz2022"/>
      <w:bookmarkEnd w:id="167"/>
      <w:r>
        <w:t xml:space="preserve">Pomeranz, J. P. F., J. R. Junker, and J. S. Wesner. 2022. </w:t>
      </w:r>
      <w:hyperlink r:id="rId31">
        <w:r>
          <w:rPr>
            <w:rStyle w:val="Hyperlink"/>
          </w:rPr>
          <w:t>Individual size distributions across North American streams vary with local temperature</w:t>
        </w:r>
      </w:hyperlink>
      <w:r>
        <w:t>. Global Change Biology 28:848–858.</w:t>
      </w:r>
    </w:p>
    <w:p w14:paraId="0F7B1035" w14:textId="77777777" w:rsidR="005B30B8" w:rsidRDefault="001029FB">
      <w:pPr>
        <w:pStyle w:val="Bibliography"/>
      </w:pPr>
      <w:bookmarkStart w:id="169" w:name="ref-pomeranz2019"/>
      <w:bookmarkEnd w:id="168"/>
      <w:r>
        <w:t xml:space="preserve">Pomeranz, J. P. F., H. J. Warburton, and J. S. Harding. 2019. </w:t>
      </w:r>
      <w:hyperlink r:id="rId32">
        <w:r>
          <w:rPr>
            <w:rStyle w:val="Hyperlink"/>
          </w:rPr>
          <w:t>Anthropogenic mining alters macroinvertebrate size spectra in streams</w:t>
        </w:r>
      </w:hyperlink>
      <w:r>
        <w:t>. Freshwater Biology 64:81–92.</w:t>
      </w:r>
    </w:p>
    <w:p w14:paraId="7F297986" w14:textId="77777777" w:rsidR="005B30B8" w:rsidRDefault="001029FB">
      <w:pPr>
        <w:pStyle w:val="Bibliography"/>
      </w:pPr>
      <w:bookmarkStart w:id="170" w:name="ref-sprules2016"/>
      <w:bookmarkEnd w:id="169"/>
      <w:r>
        <w:t xml:space="preserve">Sprules, W. G., and L. E. Barth. 2016. </w:t>
      </w:r>
      <w:hyperlink r:id="rId33">
        <w:r>
          <w:rPr>
            <w:rStyle w:val="Hyperlink"/>
          </w:rPr>
          <w:t>Surfing the biomass size spectrum: Some remarks on history, theory, and application</w:t>
        </w:r>
      </w:hyperlink>
      <w:r>
        <w:t>. Canadian Journal of Fisheries and Aquatic Sciences 73:477–495.</w:t>
      </w:r>
    </w:p>
    <w:p w14:paraId="7527F353" w14:textId="77777777" w:rsidR="005B30B8" w:rsidRDefault="001029FB">
      <w:pPr>
        <w:pStyle w:val="Bibliography"/>
      </w:pPr>
      <w:bookmarkStart w:id="171" w:name="ref-white2007"/>
      <w:bookmarkEnd w:id="170"/>
      <w:r>
        <w:t xml:space="preserve">White, E. P., S. K. M. Ernest, A. J. Kerkhoff, and B. J. Enquist. 2007. </w:t>
      </w:r>
      <w:hyperlink r:id="rId34">
        <w:r>
          <w:rPr>
            <w:rStyle w:val="Hyperlink"/>
          </w:rPr>
          <w:t>Relationships between body size and abundance in ecology</w:t>
        </w:r>
      </w:hyperlink>
      <w:r>
        <w:t>. Trends in Ecology &amp; Evolution 22:323–330.</w:t>
      </w:r>
    </w:p>
    <w:bookmarkEnd w:id="163"/>
    <w:bookmarkEnd w:id="171"/>
    <w:p w14:paraId="18AEBBDA" w14:textId="77777777" w:rsidR="005B30B8" w:rsidRDefault="001029FB">
      <w:r>
        <w:br w:type="page"/>
      </w:r>
    </w:p>
    <w:p w14:paraId="0269680D" w14:textId="77777777" w:rsidR="005B30B8" w:rsidRDefault="001029FB">
      <w:pPr>
        <w:pStyle w:val="Heading1"/>
      </w:pPr>
      <w:bookmarkStart w:id="172" w:name="supplementary-material"/>
      <w:bookmarkEnd w:id="161"/>
      <w:r>
        <w:lastRenderedPageBreak/>
        <w:t>Supplementary material</w:t>
      </w:r>
    </w:p>
    <w:p w14:paraId="20C963A3" w14:textId="77777777" w:rsidR="005B30B8" w:rsidRDefault="001029FB">
      <w:pPr>
        <w:pStyle w:val="Heading2"/>
      </w:pPr>
      <w:bookmarkStart w:id="173" w:name="range-of-body-sizes-m"/>
      <w:r>
        <w:t xml:space="preserve">Range of body sizes, </w:t>
      </w:r>
      <m:oMath>
        <m:r>
          <w:rPr>
            <w:rFonts w:ascii="Cambria Math" w:hAnsi="Cambria Math"/>
          </w:rPr>
          <m:t>M</m:t>
        </m:r>
      </m:oMath>
    </w:p>
    <w:p w14:paraId="69001E6F" w14:textId="77777777" w:rsidR="005B30B8" w:rsidRDefault="001029FB">
      <w:pPr>
        <w:pStyle w:val="FirstParagraph"/>
      </w:pPr>
      <w:r>
        <w:rPr>
          <w:b/>
          <w:bCs/>
        </w:rPr>
        <w:t>NOTE</w:t>
      </w:r>
      <w:r>
        <w:t xml:space="preserve"> udate all plots to be consistent with main text</w:t>
      </w:r>
    </w:p>
    <w:p w14:paraId="449C7E56" w14:textId="77777777" w:rsidR="005B30B8" w:rsidRDefault="001029FB">
      <w:pPr>
        <w:pStyle w:val="CaptionedFigure"/>
      </w:pPr>
      <w:r>
        <w:rPr>
          <w:noProof/>
        </w:rPr>
        <w:drawing>
          <wp:inline distT="0" distB="0" distL="0" distR="0" wp14:anchorId="55BE508B" wp14:editId="0124DA83">
            <wp:extent cx="5943600" cy="5943600"/>
            <wp:effectExtent l="0" t="0" r="0" b="0"/>
            <wp:docPr id="90" name="Picture" descr="Individual regressions for five sites across a hypothetical gradient with a known relationship of 0.5. Range of body sizes is reduced and is from 1, to 100."/>
            <wp:cNvGraphicFramePr/>
            <a:graphic xmlns:a="http://schemas.openxmlformats.org/drawingml/2006/main">
              <a:graphicData uri="http://schemas.openxmlformats.org/drawingml/2006/picture">
                <pic:pic xmlns:pic="http://schemas.openxmlformats.org/drawingml/2006/picture">
                  <pic:nvPicPr>
                    <pic:cNvPr id="91" name="Picture" descr="figures/PLB_small_m_main.png"/>
                    <pic:cNvPicPr>
                      <a:picLocks noChangeAspect="1" noChangeArrowheads="1"/>
                    </pic:cNvPicPr>
                  </pic:nvPicPr>
                  <pic:blipFill>
                    <a:blip r:embed="rId35"/>
                    <a:stretch>
                      <a:fillRect/>
                    </a:stretch>
                  </pic:blipFill>
                  <pic:spPr bwMode="auto">
                    <a:xfrm>
                      <a:off x="0" y="0"/>
                      <a:ext cx="5943600" cy="5943600"/>
                    </a:xfrm>
                    <a:prstGeom prst="rect">
                      <a:avLst/>
                    </a:prstGeom>
                    <a:noFill/>
                    <a:ln w="9525">
                      <a:noFill/>
                      <a:headEnd/>
                      <a:tailEnd/>
                    </a:ln>
                  </pic:spPr>
                </pic:pic>
              </a:graphicData>
            </a:graphic>
          </wp:inline>
        </w:drawing>
      </w:r>
    </w:p>
    <w:p w14:paraId="42A7864E" w14:textId="77777777" w:rsidR="005B30B8" w:rsidRDefault="001029FB">
      <w:pPr>
        <w:pStyle w:val="ImageCaption"/>
      </w:pPr>
      <w:r>
        <w:t>Individual regressions for five sites across a hypothetical gradient with a known relationship of 0.5. Range of body sizes is reduced and is from 1, to 100.</w:t>
      </w:r>
    </w:p>
    <w:p w14:paraId="2FD828BE" w14:textId="77777777" w:rsidR="005B30B8" w:rsidRDefault="001029FB">
      <w:r>
        <w:br w:type="page"/>
      </w:r>
    </w:p>
    <w:p w14:paraId="129FC2AA" w14:textId="77777777" w:rsidR="005B30B8" w:rsidRDefault="001029FB">
      <w:pPr>
        <w:pStyle w:val="CaptionedFigure"/>
      </w:pPr>
      <w:r>
        <w:rPr>
          <w:noProof/>
        </w:rPr>
        <w:lastRenderedPageBreak/>
        <w:drawing>
          <wp:inline distT="0" distB="0" distL="0" distR="0" wp14:anchorId="7DDF8A49" wp14:editId="03C9034B">
            <wp:extent cx="5943600" cy="5943600"/>
            <wp:effectExtent l="0" t="0" r="0" b="0"/>
            <wp:docPr id="93" name="Picture" descr="Distribution of estimated relationship (\beta_1) coefficient’s for five sites across a hypothetical gradient with known value of 0.5. Range of body sizes is reduced and is from 1, to 100."/>
            <wp:cNvGraphicFramePr/>
            <a:graphic xmlns:a="http://schemas.openxmlformats.org/drawingml/2006/main">
              <a:graphicData uri="http://schemas.openxmlformats.org/drawingml/2006/picture">
                <pic:pic xmlns:pic="http://schemas.openxmlformats.org/drawingml/2006/picture">
                  <pic:nvPicPr>
                    <pic:cNvPr id="94" name="Picture" descr="figures/PLB_small_m_relationship_density.png"/>
                    <pic:cNvPicPr>
                      <a:picLocks noChangeAspect="1" noChangeArrowheads="1"/>
                    </pic:cNvPicPr>
                  </pic:nvPicPr>
                  <pic:blipFill>
                    <a:blip r:embed="rId36"/>
                    <a:stretch>
                      <a:fillRect/>
                    </a:stretch>
                  </pic:blipFill>
                  <pic:spPr bwMode="auto">
                    <a:xfrm>
                      <a:off x="0" y="0"/>
                      <a:ext cx="5943600" cy="5943600"/>
                    </a:xfrm>
                    <a:prstGeom prst="rect">
                      <a:avLst/>
                    </a:prstGeom>
                    <a:noFill/>
                    <a:ln w="9525">
                      <a:noFill/>
                      <a:headEnd/>
                      <a:tailEnd/>
                    </a:ln>
                  </pic:spPr>
                </pic:pic>
              </a:graphicData>
            </a:graphic>
          </wp:inline>
        </w:drawing>
      </w:r>
    </w:p>
    <w:p w14:paraId="15FBABBB" w14:textId="77777777" w:rsidR="005B30B8" w:rsidRDefault="001029FB">
      <w:pPr>
        <w:pStyle w:val="ImageCaption"/>
      </w:pPr>
      <w:r>
        <w:t>Distribution of estimated relationship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coefficient’s for five sites across a hypothetical gradient with known value of 0.5. Range of body sizes is reduced and is from 1, to 100.</w:t>
      </w:r>
    </w:p>
    <w:p w14:paraId="72F7F2B5" w14:textId="77777777" w:rsidR="005B30B8" w:rsidRDefault="001029FB">
      <w:r>
        <w:br w:type="page"/>
      </w:r>
    </w:p>
    <w:p w14:paraId="2D26F86D" w14:textId="77777777" w:rsidR="005B30B8" w:rsidRDefault="001029FB">
      <w:pPr>
        <w:pStyle w:val="Heading2"/>
      </w:pPr>
      <w:bookmarkStart w:id="174" w:name="large-environmental-gradient"/>
      <w:bookmarkEnd w:id="173"/>
      <w:r>
        <w:lastRenderedPageBreak/>
        <w:t>Large environmental gradient</w:t>
      </w:r>
    </w:p>
    <w:p w14:paraId="4B152C03" w14:textId="77777777" w:rsidR="005B30B8" w:rsidRDefault="001029FB">
      <w:pPr>
        <w:pStyle w:val="CaptionedFigure"/>
      </w:pPr>
      <w:r>
        <w:rPr>
          <w:noProof/>
        </w:rPr>
        <w:drawing>
          <wp:inline distT="0" distB="0" distL="0" distR="0" wp14:anchorId="518FFB22" wp14:editId="1BA22B9C">
            <wp:extent cx="5943600" cy="5943600"/>
            <wp:effectExtent l="0" t="0" r="0" b="0"/>
            <wp:docPr id="97" name="Picture" descr="Individual regressions for five sites across a hypothetical gradient with a known relationship of 0.5. Range of environmental values (x-axis) increased to be -1000, to 1000."/>
            <wp:cNvGraphicFramePr/>
            <a:graphic xmlns:a="http://schemas.openxmlformats.org/drawingml/2006/main">
              <a:graphicData uri="http://schemas.openxmlformats.org/drawingml/2006/picture">
                <pic:pic xmlns:pic="http://schemas.openxmlformats.org/drawingml/2006/picture">
                  <pic:nvPicPr>
                    <pic:cNvPr id="98" name="Picture" descr="figures/PLB_large_x_main.png"/>
                    <pic:cNvPicPr>
                      <a:picLocks noChangeAspect="1" noChangeArrowheads="1"/>
                    </pic:cNvPicPr>
                  </pic:nvPicPr>
                  <pic:blipFill>
                    <a:blip r:embed="rId37"/>
                    <a:stretch>
                      <a:fillRect/>
                    </a:stretch>
                  </pic:blipFill>
                  <pic:spPr bwMode="auto">
                    <a:xfrm>
                      <a:off x="0" y="0"/>
                      <a:ext cx="5943600" cy="5943600"/>
                    </a:xfrm>
                    <a:prstGeom prst="rect">
                      <a:avLst/>
                    </a:prstGeom>
                    <a:noFill/>
                    <a:ln w="9525">
                      <a:noFill/>
                      <a:headEnd/>
                      <a:tailEnd/>
                    </a:ln>
                  </pic:spPr>
                </pic:pic>
              </a:graphicData>
            </a:graphic>
          </wp:inline>
        </w:drawing>
      </w:r>
    </w:p>
    <w:p w14:paraId="064654B2" w14:textId="77777777" w:rsidR="005B30B8" w:rsidRDefault="001029FB">
      <w:pPr>
        <w:pStyle w:val="ImageCaption"/>
      </w:pPr>
      <w:r>
        <w:t>Individual regressions for five sites across a hypothetical gradient with a known relationship of 0.5. Range of environmental values (</w:t>
      </w:r>
      <w:r>
        <w:rPr>
          <w:iCs/>
        </w:rPr>
        <w:t>x</w:t>
      </w:r>
      <w:r>
        <w:t>-axis) increased to be -1000, to 1000.</w:t>
      </w:r>
    </w:p>
    <w:p w14:paraId="532BEFD4" w14:textId="77777777" w:rsidR="005B30B8" w:rsidRDefault="001029FB">
      <w:r>
        <w:br w:type="page"/>
      </w:r>
    </w:p>
    <w:p w14:paraId="579C7693" w14:textId="77777777" w:rsidR="005B30B8" w:rsidRDefault="001029FB">
      <w:pPr>
        <w:pStyle w:val="CaptionedFigure"/>
      </w:pPr>
      <w:r>
        <w:rPr>
          <w:noProof/>
        </w:rPr>
        <w:lastRenderedPageBreak/>
        <w:drawing>
          <wp:inline distT="0" distB="0" distL="0" distR="0" wp14:anchorId="376FB47F" wp14:editId="536C4826">
            <wp:extent cx="5943600" cy="5943600"/>
            <wp:effectExtent l="0" t="0" r="0" b="0"/>
            <wp:docPr id="100" name="Picture" descr="Distribution of estimated \lambda coefficient for five sites across a hypothetical gradient with known values. Range of environmental values (x-axis) increased to be -1000, to 1000."/>
            <wp:cNvGraphicFramePr/>
            <a:graphic xmlns:a="http://schemas.openxmlformats.org/drawingml/2006/main">
              <a:graphicData uri="http://schemas.openxmlformats.org/drawingml/2006/picture">
                <pic:pic xmlns:pic="http://schemas.openxmlformats.org/drawingml/2006/picture">
                  <pic:nvPicPr>
                    <pic:cNvPr id="101" name="Picture" descr="figures/PLB_large_x_est_b_density.png"/>
                    <pic:cNvPicPr>
                      <a:picLocks noChangeAspect="1" noChangeArrowheads="1"/>
                    </pic:cNvPicPr>
                  </pic:nvPicPr>
                  <pic:blipFill>
                    <a:blip r:embed="rId38"/>
                    <a:stretch>
                      <a:fillRect/>
                    </a:stretch>
                  </pic:blipFill>
                  <pic:spPr bwMode="auto">
                    <a:xfrm>
                      <a:off x="0" y="0"/>
                      <a:ext cx="5943600" cy="5943600"/>
                    </a:xfrm>
                    <a:prstGeom prst="rect">
                      <a:avLst/>
                    </a:prstGeom>
                    <a:noFill/>
                    <a:ln w="9525">
                      <a:noFill/>
                      <a:headEnd/>
                      <a:tailEnd/>
                    </a:ln>
                  </pic:spPr>
                </pic:pic>
              </a:graphicData>
            </a:graphic>
          </wp:inline>
        </w:drawing>
      </w:r>
    </w:p>
    <w:p w14:paraId="287DC816" w14:textId="77777777" w:rsidR="005B30B8" w:rsidRDefault="001029FB">
      <w:pPr>
        <w:pStyle w:val="ImageCaption"/>
      </w:pPr>
      <w:r>
        <w:t xml:space="preserve">Distribution of estimated </w:t>
      </w:r>
      <m:oMath>
        <m:r>
          <w:rPr>
            <w:rFonts w:ascii="Cambria Math" w:hAnsi="Cambria Math"/>
          </w:rPr>
          <m:t>λ</m:t>
        </m:r>
      </m:oMath>
      <w:r>
        <w:t xml:space="preserve"> coefficient for five sites across a </w:t>
      </w:r>
      <w:commentRangeStart w:id="175"/>
      <w:r>
        <w:t>hypothetical gradient with known values. Range of environmental values (</w:t>
      </w:r>
      <w:r>
        <w:rPr>
          <w:iCs/>
        </w:rPr>
        <w:t>x</w:t>
      </w:r>
      <w:r>
        <w:t>-axis) increased to be -1000, to 1000.</w:t>
      </w:r>
      <w:commentRangeEnd w:id="175"/>
      <w:r w:rsidR="00AE74C2">
        <w:rPr>
          <w:rStyle w:val="CommentReference"/>
          <w:i w:val="0"/>
        </w:rPr>
        <w:commentReference w:id="175"/>
      </w:r>
    </w:p>
    <w:p w14:paraId="7C71AFEE" w14:textId="77777777" w:rsidR="005B30B8" w:rsidRDefault="001029FB">
      <w:r>
        <w:br w:type="page"/>
      </w:r>
      <w:bookmarkStart w:id="176" w:name="_GoBack"/>
      <w:bookmarkEnd w:id="176"/>
    </w:p>
    <w:p w14:paraId="307749A7" w14:textId="77777777" w:rsidR="005B30B8" w:rsidRDefault="001029FB">
      <w:pPr>
        <w:pStyle w:val="CaptionedFigure"/>
      </w:pPr>
      <w:commentRangeStart w:id="177"/>
      <w:r>
        <w:rPr>
          <w:noProof/>
        </w:rPr>
        <w:lastRenderedPageBreak/>
        <w:drawing>
          <wp:inline distT="0" distB="0" distL="0" distR="0" wp14:anchorId="7C18B5BD" wp14:editId="5B010EFE">
            <wp:extent cx="5943600" cy="5943600"/>
            <wp:effectExtent l="0" t="0" r="0" b="0"/>
            <wp:docPr id="103" name="Picture" descr="Distribution of estimated relationship (\beta_1) coefficient’s for five sites across a hypothetical gradient with known value of 0.5. Range of environmental values (x-axis) increased to be -1000, to 1000."/>
            <wp:cNvGraphicFramePr/>
            <a:graphic xmlns:a="http://schemas.openxmlformats.org/drawingml/2006/main">
              <a:graphicData uri="http://schemas.openxmlformats.org/drawingml/2006/picture">
                <pic:pic xmlns:pic="http://schemas.openxmlformats.org/drawingml/2006/picture">
                  <pic:nvPicPr>
                    <pic:cNvPr id="104" name="Picture" descr="figures/PLB_large_x_relationship_density.png"/>
                    <pic:cNvPicPr>
                      <a:picLocks noChangeAspect="1" noChangeArrowheads="1"/>
                    </pic:cNvPicPr>
                  </pic:nvPicPr>
                  <pic:blipFill>
                    <a:blip r:embed="rId39"/>
                    <a:stretch>
                      <a:fillRect/>
                    </a:stretch>
                  </pic:blipFill>
                  <pic:spPr bwMode="auto">
                    <a:xfrm>
                      <a:off x="0" y="0"/>
                      <a:ext cx="5943600" cy="5943600"/>
                    </a:xfrm>
                    <a:prstGeom prst="rect">
                      <a:avLst/>
                    </a:prstGeom>
                    <a:noFill/>
                    <a:ln w="9525">
                      <a:noFill/>
                      <a:headEnd/>
                      <a:tailEnd/>
                    </a:ln>
                  </pic:spPr>
                </pic:pic>
              </a:graphicData>
            </a:graphic>
          </wp:inline>
        </w:drawing>
      </w:r>
      <w:commentRangeEnd w:id="177"/>
      <w:r w:rsidR="009A0AFC">
        <w:rPr>
          <w:rStyle w:val="CommentReference"/>
        </w:rPr>
        <w:commentReference w:id="177"/>
      </w:r>
    </w:p>
    <w:p w14:paraId="6B515FCF" w14:textId="77777777" w:rsidR="005B30B8" w:rsidRDefault="001029FB">
      <w:pPr>
        <w:pStyle w:val="ImageCaption"/>
      </w:pPr>
      <w:r>
        <w:t>Distribution of estimated relationship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coefficient’s for five sites across a hypothetical gradient with known value of 0.5. Range of environmental values (</w:t>
      </w:r>
      <w:r>
        <w:rPr>
          <w:iCs/>
        </w:rPr>
        <w:t>x</w:t>
      </w:r>
      <w:r>
        <w:t>-axis) increased to be -1000, to 1000.</w:t>
      </w:r>
    </w:p>
    <w:p w14:paraId="2BD587BB" w14:textId="77777777" w:rsidR="005B30B8" w:rsidRDefault="001029FB">
      <w:r>
        <w:br w:type="page"/>
      </w:r>
    </w:p>
    <w:p w14:paraId="39C4CA68" w14:textId="77777777" w:rsidR="005B30B8" w:rsidRDefault="001029FB">
      <w:pPr>
        <w:pStyle w:val="Heading2"/>
      </w:pPr>
      <w:bookmarkStart w:id="178" w:name="varying-number-of-sites"/>
      <w:bookmarkEnd w:id="174"/>
      <w:r>
        <w:lastRenderedPageBreak/>
        <w:t>Varying number of sites</w:t>
      </w:r>
    </w:p>
    <w:p w14:paraId="4D95B778" w14:textId="77777777" w:rsidR="005B30B8" w:rsidRDefault="001029FB">
      <w:pPr>
        <w:pStyle w:val="Heading3"/>
      </w:pPr>
      <w:bookmarkStart w:id="179" w:name="sites"/>
      <w:r>
        <w:t>10 sites</w:t>
      </w:r>
    </w:p>
    <w:p w14:paraId="03AC5F93" w14:textId="77777777" w:rsidR="005B30B8" w:rsidRDefault="001029FB">
      <w:pPr>
        <w:pStyle w:val="CaptionedFigure"/>
      </w:pPr>
      <w:r>
        <w:rPr>
          <w:noProof/>
        </w:rPr>
        <w:drawing>
          <wp:inline distT="0" distB="0" distL="0" distR="0" wp14:anchorId="52A8FF83" wp14:editId="385F2B3E">
            <wp:extent cx="5943600" cy="5943600"/>
            <wp:effectExtent l="0" t="0" r="0" b="0"/>
            <wp:docPr id="107" name="Picture" descr="Individual regressions for ten sites across a hypothetical gradient with a known relationship of 0.5. All other parameters are the same as in the main analysis"/>
            <wp:cNvGraphicFramePr/>
            <a:graphic xmlns:a="http://schemas.openxmlformats.org/drawingml/2006/main">
              <a:graphicData uri="http://schemas.openxmlformats.org/drawingml/2006/picture">
                <pic:pic xmlns:pic="http://schemas.openxmlformats.org/drawingml/2006/picture">
                  <pic:nvPicPr>
                    <pic:cNvPr id="108" name="Picture" descr="figures/PLB_10_sites_main.png"/>
                    <pic:cNvPicPr>
                      <a:picLocks noChangeAspect="1" noChangeArrowheads="1"/>
                    </pic:cNvPicPr>
                  </pic:nvPicPr>
                  <pic:blipFill>
                    <a:blip r:embed="rId40"/>
                    <a:stretch>
                      <a:fillRect/>
                    </a:stretch>
                  </pic:blipFill>
                  <pic:spPr bwMode="auto">
                    <a:xfrm>
                      <a:off x="0" y="0"/>
                      <a:ext cx="5943600" cy="5943600"/>
                    </a:xfrm>
                    <a:prstGeom prst="rect">
                      <a:avLst/>
                    </a:prstGeom>
                    <a:noFill/>
                    <a:ln w="9525">
                      <a:noFill/>
                      <a:headEnd/>
                      <a:tailEnd/>
                    </a:ln>
                  </pic:spPr>
                </pic:pic>
              </a:graphicData>
            </a:graphic>
          </wp:inline>
        </w:drawing>
      </w:r>
    </w:p>
    <w:p w14:paraId="06DB29E0" w14:textId="77777777" w:rsidR="005B30B8" w:rsidRDefault="001029FB">
      <w:pPr>
        <w:pStyle w:val="ImageCaption"/>
      </w:pPr>
      <w:r>
        <w:t>Individual regressions for ten sites across a hypothetical gradient with a known relationship of 0.5. All other parameters are the same as in the main analysis</w:t>
      </w:r>
    </w:p>
    <w:p w14:paraId="20E234F1" w14:textId="77777777" w:rsidR="005B30B8" w:rsidRDefault="001029FB">
      <w:r>
        <w:br w:type="page"/>
      </w:r>
    </w:p>
    <w:p w14:paraId="2115CEBB" w14:textId="77777777" w:rsidR="005B30B8" w:rsidRDefault="001029FB">
      <w:pPr>
        <w:pStyle w:val="CaptionedFigure"/>
      </w:pPr>
      <w:r>
        <w:rPr>
          <w:noProof/>
        </w:rPr>
        <w:lastRenderedPageBreak/>
        <w:drawing>
          <wp:inline distT="0" distB="0" distL="0" distR="0" wp14:anchorId="360ABD85" wp14:editId="5515628B">
            <wp:extent cx="5943600" cy="5943600"/>
            <wp:effectExtent l="0" t="0" r="0" b="0"/>
            <wp:docPr id="110" name="Picture" descr="Distribution of estimated \lambda coefficient for ten sites across a hypothetical gradient with known values. All other parameters are the same as in the main analysis"/>
            <wp:cNvGraphicFramePr/>
            <a:graphic xmlns:a="http://schemas.openxmlformats.org/drawingml/2006/main">
              <a:graphicData uri="http://schemas.openxmlformats.org/drawingml/2006/picture">
                <pic:pic xmlns:pic="http://schemas.openxmlformats.org/drawingml/2006/picture">
                  <pic:nvPicPr>
                    <pic:cNvPr id="111" name="Picture" descr="figures/PLB_10_sites_est_b_density.png"/>
                    <pic:cNvPicPr>
                      <a:picLocks noChangeAspect="1" noChangeArrowheads="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14:paraId="5CA892DB" w14:textId="77777777" w:rsidR="005B30B8" w:rsidRDefault="001029FB">
      <w:pPr>
        <w:pStyle w:val="ImageCaption"/>
      </w:pPr>
      <w:r>
        <w:t xml:space="preserve">Distribution of estimated </w:t>
      </w:r>
      <m:oMath>
        <m:r>
          <w:rPr>
            <w:rFonts w:ascii="Cambria Math" w:hAnsi="Cambria Math"/>
          </w:rPr>
          <m:t>λ</m:t>
        </m:r>
      </m:oMath>
      <w:r>
        <w:t xml:space="preserve"> coefficient for ten sites across a hypothetical gradient with known values. All other parameters are the same as in the main analysis</w:t>
      </w:r>
    </w:p>
    <w:p w14:paraId="4A16BADE" w14:textId="77777777" w:rsidR="005B30B8" w:rsidRDefault="001029FB">
      <w:r>
        <w:br w:type="page"/>
      </w:r>
    </w:p>
    <w:p w14:paraId="650BB249" w14:textId="77777777" w:rsidR="005B30B8" w:rsidRDefault="001029FB">
      <w:pPr>
        <w:pStyle w:val="CaptionedFigure"/>
      </w:pPr>
      <w:r>
        <w:rPr>
          <w:noProof/>
        </w:rPr>
        <w:lastRenderedPageBreak/>
        <w:drawing>
          <wp:inline distT="0" distB="0" distL="0" distR="0" wp14:anchorId="3072566C" wp14:editId="2D6A449A">
            <wp:extent cx="5943600" cy="5943600"/>
            <wp:effectExtent l="0" t="0" r="0" b="0"/>
            <wp:docPr id="113" name="Picture" descr="Distribution of estimated relationship (\beta_1) coefficient’s for ten sites across a hypothetical gradient with known value of 0.5. All other parameters are the same as in the main analysis"/>
            <wp:cNvGraphicFramePr/>
            <a:graphic xmlns:a="http://schemas.openxmlformats.org/drawingml/2006/main">
              <a:graphicData uri="http://schemas.openxmlformats.org/drawingml/2006/picture">
                <pic:pic xmlns:pic="http://schemas.openxmlformats.org/drawingml/2006/picture">
                  <pic:nvPicPr>
                    <pic:cNvPr id="114" name="Picture" descr="figures/PLB_10_sites_relationship_density.png"/>
                    <pic:cNvPicPr>
                      <a:picLocks noChangeAspect="1" noChangeArrowheads="1"/>
                    </pic:cNvPicPr>
                  </pic:nvPicPr>
                  <pic:blipFill>
                    <a:blip r:embed="rId42"/>
                    <a:stretch>
                      <a:fillRect/>
                    </a:stretch>
                  </pic:blipFill>
                  <pic:spPr bwMode="auto">
                    <a:xfrm>
                      <a:off x="0" y="0"/>
                      <a:ext cx="5943600" cy="5943600"/>
                    </a:xfrm>
                    <a:prstGeom prst="rect">
                      <a:avLst/>
                    </a:prstGeom>
                    <a:noFill/>
                    <a:ln w="9525">
                      <a:noFill/>
                      <a:headEnd/>
                      <a:tailEnd/>
                    </a:ln>
                  </pic:spPr>
                </pic:pic>
              </a:graphicData>
            </a:graphic>
          </wp:inline>
        </w:drawing>
      </w:r>
    </w:p>
    <w:p w14:paraId="0CC379FB" w14:textId="77777777" w:rsidR="005B30B8" w:rsidRDefault="001029FB">
      <w:pPr>
        <w:pStyle w:val="ImageCaption"/>
      </w:pPr>
      <w:r>
        <w:t>Distribution of estimated relationship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coefficient’s for ten sites across a hypothetical gradient with known value of 0.5. All other parameters are the same as in the main analysis</w:t>
      </w:r>
    </w:p>
    <w:p w14:paraId="422B5565" w14:textId="77777777" w:rsidR="005B30B8" w:rsidRDefault="001029FB">
      <w:r>
        <w:br w:type="page"/>
      </w:r>
    </w:p>
    <w:p w14:paraId="1377DAE9" w14:textId="77777777" w:rsidR="005B30B8" w:rsidRDefault="001029FB">
      <w:pPr>
        <w:pStyle w:val="Heading3"/>
      </w:pPr>
      <w:bookmarkStart w:id="180" w:name="three-sites"/>
      <w:bookmarkEnd w:id="179"/>
      <w:r>
        <w:lastRenderedPageBreak/>
        <w:t>Three sites</w:t>
      </w:r>
    </w:p>
    <w:p w14:paraId="7815E09A" w14:textId="77777777" w:rsidR="005B30B8" w:rsidRDefault="001029FB">
      <w:pPr>
        <w:pStyle w:val="CaptionedFigure"/>
      </w:pPr>
      <w:r>
        <w:rPr>
          <w:noProof/>
        </w:rPr>
        <w:drawing>
          <wp:inline distT="0" distB="0" distL="0" distR="0" wp14:anchorId="60D699D7" wp14:editId="23D8BB67">
            <wp:extent cx="5943600" cy="5943600"/>
            <wp:effectExtent l="0" t="0" r="0" b="0"/>
            <wp:docPr id="117" name="Picture" descr="Individual regressions for three sites across a hypothetical gradient with a known relationship of 0.5. All other parameters are the same as in the main analysis."/>
            <wp:cNvGraphicFramePr/>
            <a:graphic xmlns:a="http://schemas.openxmlformats.org/drawingml/2006/main">
              <a:graphicData uri="http://schemas.openxmlformats.org/drawingml/2006/picture">
                <pic:pic xmlns:pic="http://schemas.openxmlformats.org/drawingml/2006/picture">
                  <pic:nvPicPr>
                    <pic:cNvPr id="118" name="Picture" descr="figures/PLB_3_sites_main.png"/>
                    <pic:cNvPicPr>
                      <a:picLocks noChangeAspect="1" noChangeArrowheads="1"/>
                    </pic:cNvPicPr>
                  </pic:nvPicPr>
                  <pic:blipFill>
                    <a:blip r:embed="rId43"/>
                    <a:stretch>
                      <a:fillRect/>
                    </a:stretch>
                  </pic:blipFill>
                  <pic:spPr bwMode="auto">
                    <a:xfrm>
                      <a:off x="0" y="0"/>
                      <a:ext cx="5943600" cy="5943600"/>
                    </a:xfrm>
                    <a:prstGeom prst="rect">
                      <a:avLst/>
                    </a:prstGeom>
                    <a:noFill/>
                    <a:ln w="9525">
                      <a:noFill/>
                      <a:headEnd/>
                      <a:tailEnd/>
                    </a:ln>
                  </pic:spPr>
                </pic:pic>
              </a:graphicData>
            </a:graphic>
          </wp:inline>
        </w:drawing>
      </w:r>
    </w:p>
    <w:p w14:paraId="7A566A7B" w14:textId="77777777" w:rsidR="005B30B8" w:rsidRDefault="001029FB">
      <w:pPr>
        <w:pStyle w:val="ImageCaption"/>
      </w:pPr>
      <w:r>
        <w:t>Individual regressions for three sites across a hypothetical gradient with a known relationship of 0.5. All other parameters are the same as in the main analysis.</w:t>
      </w:r>
    </w:p>
    <w:p w14:paraId="603FD84F" w14:textId="77777777" w:rsidR="005B30B8" w:rsidRDefault="001029FB">
      <w:r>
        <w:br w:type="page"/>
      </w:r>
    </w:p>
    <w:p w14:paraId="0C5A30A2" w14:textId="77777777" w:rsidR="005B30B8" w:rsidRDefault="001029FB">
      <w:pPr>
        <w:pStyle w:val="CaptionedFigure"/>
      </w:pPr>
      <w:r>
        <w:rPr>
          <w:noProof/>
        </w:rPr>
        <w:lastRenderedPageBreak/>
        <w:drawing>
          <wp:inline distT="0" distB="0" distL="0" distR="0" wp14:anchorId="4C9A2048" wp14:editId="4FD53708">
            <wp:extent cx="5943600" cy="5943600"/>
            <wp:effectExtent l="0" t="0" r="0" b="0"/>
            <wp:docPr id="120" name="Picture" descr="Distribution of estimated \lambda coefficient for three sites across a hypothetical gradient with known values. All other parameters are the same as in the main analysis."/>
            <wp:cNvGraphicFramePr/>
            <a:graphic xmlns:a="http://schemas.openxmlformats.org/drawingml/2006/main">
              <a:graphicData uri="http://schemas.openxmlformats.org/drawingml/2006/picture">
                <pic:pic xmlns:pic="http://schemas.openxmlformats.org/drawingml/2006/picture">
                  <pic:nvPicPr>
                    <pic:cNvPr id="121" name="Picture" descr="figures/PLB_3_sites_est_b_density.png"/>
                    <pic:cNvPicPr>
                      <a:picLocks noChangeAspect="1" noChangeArrowheads="1"/>
                    </pic:cNvPicPr>
                  </pic:nvPicPr>
                  <pic:blipFill>
                    <a:blip r:embed="rId44"/>
                    <a:stretch>
                      <a:fillRect/>
                    </a:stretch>
                  </pic:blipFill>
                  <pic:spPr bwMode="auto">
                    <a:xfrm>
                      <a:off x="0" y="0"/>
                      <a:ext cx="5943600" cy="5943600"/>
                    </a:xfrm>
                    <a:prstGeom prst="rect">
                      <a:avLst/>
                    </a:prstGeom>
                    <a:noFill/>
                    <a:ln w="9525">
                      <a:noFill/>
                      <a:headEnd/>
                      <a:tailEnd/>
                    </a:ln>
                  </pic:spPr>
                </pic:pic>
              </a:graphicData>
            </a:graphic>
          </wp:inline>
        </w:drawing>
      </w:r>
    </w:p>
    <w:p w14:paraId="7B0879D6" w14:textId="77777777" w:rsidR="005B30B8" w:rsidRDefault="001029FB">
      <w:pPr>
        <w:pStyle w:val="ImageCaption"/>
      </w:pPr>
      <w:r>
        <w:t xml:space="preserve">Distribution of estimated </w:t>
      </w:r>
      <m:oMath>
        <m:r>
          <w:rPr>
            <w:rFonts w:ascii="Cambria Math" w:hAnsi="Cambria Math"/>
          </w:rPr>
          <m:t>λ</m:t>
        </m:r>
      </m:oMath>
      <w:r>
        <w:t xml:space="preserve"> coefficient for three sites across a hypothetical gradient with known values. All other parameters are the same as in the main analysis.</w:t>
      </w:r>
    </w:p>
    <w:p w14:paraId="0F36EF6C" w14:textId="77777777" w:rsidR="005B30B8" w:rsidRDefault="001029FB">
      <w:r>
        <w:br w:type="page"/>
      </w:r>
    </w:p>
    <w:p w14:paraId="498BAC45" w14:textId="77777777" w:rsidR="005B30B8" w:rsidRDefault="001029FB">
      <w:pPr>
        <w:pStyle w:val="CaptionedFigure"/>
      </w:pPr>
      <w:r>
        <w:rPr>
          <w:noProof/>
        </w:rPr>
        <w:lastRenderedPageBreak/>
        <w:drawing>
          <wp:inline distT="0" distB="0" distL="0" distR="0" wp14:anchorId="41AD15AF" wp14:editId="2825A401">
            <wp:extent cx="5943600" cy="5943600"/>
            <wp:effectExtent l="0" t="0" r="0" b="0"/>
            <wp:docPr id="123" name="Picture" descr="Distribution of estimated relationship (\beta_1) coefficient’s for three sites across a hypothetical gradient with known value of 0.5. All other parameters are the same as in the main analysis"/>
            <wp:cNvGraphicFramePr/>
            <a:graphic xmlns:a="http://schemas.openxmlformats.org/drawingml/2006/main">
              <a:graphicData uri="http://schemas.openxmlformats.org/drawingml/2006/picture">
                <pic:pic xmlns:pic="http://schemas.openxmlformats.org/drawingml/2006/picture">
                  <pic:nvPicPr>
                    <pic:cNvPr id="124" name="Picture" descr="figures/PLB_3_sites_relationship_density.png"/>
                    <pic:cNvPicPr>
                      <a:picLocks noChangeAspect="1" noChangeArrowheads="1"/>
                    </pic:cNvPicPr>
                  </pic:nvPicPr>
                  <pic:blipFill>
                    <a:blip r:embed="rId45"/>
                    <a:stretch>
                      <a:fillRect/>
                    </a:stretch>
                  </pic:blipFill>
                  <pic:spPr bwMode="auto">
                    <a:xfrm>
                      <a:off x="0" y="0"/>
                      <a:ext cx="5943600" cy="5943600"/>
                    </a:xfrm>
                    <a:prstGeom prst="rect">
                      <a:avLst/>
                    </a:prstGeom>
                    <a:noFill/>
                    <a:ln w="9525">
                      <a:noFill/>
                      <a:headEnd/>
                      <a:tailEnd/>
                    </a:ln>
                  </pic:spPr>
                </pic:pic>
              </a:graphicData>
            </a:graphic>
          </wp:inline>
        </w:drawing>
      </w:r>
    </w:p>
    <w:p w14:paraId="0E5CA916" w14:textId="77777777" w:rsidR="005B30B8" w:rsidRDefault="001029FB">
      <w:pPr>
        <w:pStyle w:val="ImageCaption"/>
      </w:pPr>
      <w:r>
        <w:t>Distribution of estimated relationship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coefficient’s for three sites across a hypothetical gradient with known value of 0.5. All other parameters are the same as in the main analysis</w:t>
      </w:r>
    </w:p>
    <w:p w14:paraId="13CF788D" w14:textId="77777777" w:rsidR="005B30B8" w:rsidRDefault="001029FB">
      <w:r>
        <w:br w:type="page"/>
      </w:r>
    </w:p>
    <w:p w14:paraId="19507E9C" w14:textId="77777777" w:rsidR="005B30B8" w:rsidRDefault="001029FB">
      <w:pPr>
        <w:pStyle w:val="Heading2"/>
      </w:pPr>
      <w:bookmarkStart w:id="181" w:name="sample-size"/>
      <w:bookmarkEnd w:id="178"/>
      <w:bookmarkEnd w:id="180"/>
      <w:r>
        <w:lastRenderedPageBreak/>
        <w:t>Sample size</w:t>
      </w:r>
    </w:p>
    <w:p w14:paraId="4015E1CA" w14:textId="77777777" w:rsidR="005B30B8" w:rsidRDefault="001029FB">
      <w:pPr>
        <w:pStyle w:val="CaptionedFigure"/>
      </w:pPr>
      <w:r>
        <w:rPr>
          <w:noProof/>
        </w:rPr>
        <w:drawing>
          <wp:inline distT="0" distB="0" distL="0" distR="0" wp14:anchorId="47119480" wp14:editId="087AE00D">
            <wp:extent cx="5943600" cy="5943600"/>
            <wp:effectExtent l="0" t="0" r="0" b="0"/>
            <wp:docPr id="128" name="Picture" descr="Distribution of size spectra parameter estimates. Vertical line is the known parameter (dashed line) wich describes the bounded power law distribution from which the body size estimates were sampled. As n increases (top to bottom) and \lambda increases (left to right), the accuracy of the estimate improves across all methods."/>
            <wp:cNvGraphicFramePr/>
            <a:graphic xmlns:a="http://schemas.openxmlformats.org/drawingml/2006/main">
              <a:graphicData uri="http://schemas.openxmlformats.org/drawingml/2006/picture">
                <pic:pic xmlns:pic="http://schemas.openxmlformats.org/drawingml/2006/picture">
                  <pic:nvPicPr>
                    <pic:cNvPr id="129" name="Picture" descr="figures/n_vary_est_b.png"/>
                    <pic:cNvPicPr>
                      <a:picLocks noChangeAspect="1" noChangeArrowheads="1"/>
                    </pic:cNvPicPr>
                  </pic:nvPicPr>
                  <pic:blipFill>
                    <a:blip r:embed="rId46"/>
                    <a:stretch>
                      <a:fillRect/>
                    </a:stretch>
                  </pic:blipFill>
                  <pic:spPr bwMode="auto">
                    <a:xfrm>
                      <a:off x="0" y="0"/>
                      <a:ext cx="5943600" cy="5943600"/>
                    </a:xfrm>
                    <a:prstGeom prst="rect">
                      <a:avLst/>
                    </a:prstGeom>
                    <a:noFill/>
                    <a:ln w="9525">
                      <a:noFill/>
                      <a:headEnd/>
                      <a:tailEnd/>
                    </a:ln>
                  </pic:spPr>
                </pic:pic>
              </a:graphicData>
            </a:graphic>
          </wp:inline>
        </w:drawing>
      </w:r>
    </w:p>
    <w:p w14:paraId="2283E84A" w14:textId="77777777" w:rsidR="005B30B8" w:rsidRDefault="001029FB">
      <w:pPr>
        <w:pStyle w:val="ImageCaption"/>
      </w:pPr>
      <w:r>
        <w:t xml:space="preserve">Distribution of size spectra parameter estimates. Vertical line is the known parameter (dashed line) wich describes the bounded power law distribution from which the body size estimates were sampled. As n increases (top to bottom) and </w:t>
      </w:r>
      <m:oMath>
        <m:r>
          <w:rPr>
            <w:rFonts w:ascii="Cambria Math" w:hAnsi="Cambria Math"/>
          </w:rPr>
          <m:t>λ</m:t>
        </m:r>
      </m:oMath>
      <w:r>
        <w:t xml:space="preserve"> increases (left to right), the accuracy of the estimate improves across all methods.</w:t>
      </w:r>
    </w:p>
    <w:p w14:paraId="3973138F" w14:textId="77777777" w:rsidR="005B30B8" w:rsidRDefault="001029FB">
      <w:r>
        <w:br w:type="page"/>
      </w:r>
    </w:p>
    <w:p w14:paraId="0EC22307" w14:textId="77777777" w:rsidR="005B30B8" w:rsidRDefault="001029FB">
      <w:pPr>
        <w:pStyle w:val="CaptionedFigure"/>
      </w:pPr>
      <w:r>
        <w:rPr>
          <w:noProof/>
        </w:rPr>
        <w:lastRenderedPageBreak/>
        <w:drawing>
          <wp:inline distT="0" distB="0" distL="0" distR="0" wp14:anchorId="6CF1F543" wp14:editId="195B016E">
            <wp:extent cx="5943600" cy="5943600"/>
            <wp:effectExtent l="0" t="0" r="0" b="0"/>
            <wp:docPr id="130" name="Picture" descr="Individual regressions when varying sample size"/>
            <wp:cNvGraphicFramePr/>
            <a:graphic xmlns:a="http://schemas.openxmlformats.org/drawingml/2006/main">
              <a:graphicData uri="http://schemas.openxmlformats.org/drawingml/2006/picture">
                <pic:pic xmlns:pic="http://schemas.openxmlformats.org/drawingml/2006/picture">
                  <pic:nvPicPr>
                    <pic:cNvPr id="131" name="Picture" descr="figures/n_vary_main.png"/>
                    <pic:cNvPicPr>
                      <a:picLocks noChangeAspect="1" noChangeArrowheads="1"/>
                    </pic:cNvPicPr>
                  </pic:nvPicPr>
                  <pic:blipFill>
                    <a:blip r:embed="rId20"/>
                    <a:stretch>
                      <a:fillRect/>
                    </a:stretch>
                  </pic:blipFill>
                  <pic:spPr bwMode="auto">
                    <a:xfrm>
                      <a:off x="0" y="0"/>
                      <a:ext cx="5943600" cy="5943600"/>
                    </a:xfrm>
                    <a:prstGeom prst="rect">
                      <a:avLst/>
                    </a:prstGeom>
                    <a:noFill/>
                    <a:ln w="9525">
                      <a:noFill/>
                      <a:headEnd/>
                      <a:tailEnd/>
                    </a:ln>
                  </pic:spPr>
                </pic:pic>
              </a:graphicData>
            </a:graphic>
          </wp:inline>
        </w:drawing>
      </w:r>
    </w:p>
    <w:p w14:paraId="48C6815C" w14:textId="77777777" w:rsidR="005B30B8" w:rsidRDefault="001029FB">
      <w:pPr>
        <w:pStyle w:val="ImageCaption"/>
      </w:pPr>
      <w:r>
        <w:t>Individual regressions when varying sample size</w:t>
      </w:r>
    </w:p>
    <w:p w14:paraId="025D7AA5" w14:textId="77777777" w:rsidR="005B30B8" w:rsidRDefault="001029FB">
      <w:r>
        <w:br w:type="page"/>
      </w:r>
    </w:p>
    <w:p w14:paraId="5736C5B6" w14:textId="77777777" w:rsidR="005B30B8" w:rsidRDefault="001029FB">
      <w:pPr>
        <w:pStyle w:val="CaptionedFigure"/>
      </w:pPr>
      <w:r>
        <w:rPr>
          <w:noProof/>
        </w:rPr>
        <w:lastRenderedPageBreak/>
        <w:drawing>
          <wp:inline distT="0" distB="0" distL="0" distR="0" wp14:anchorId="535296A0" wp14:editId="226964C6">
            <wp:extent cx="5943600" cy="5943600"/>
            <wp:effectExtent l="0" t="0" r="0" b="0"/>
            <wp:docPr id="133" name="Picture" descr="Distribtuion of the relationship coefficients with varying sample size"/>
            <wp:cNvGraphicFramePr/>
            <a:graphic xmlns:a="http://schemas.openxmlformats.org/drawingml/2006/main">
              <a:graphicData uri="http://schemas.openxmlformats.org/drawingml/2006/picture">
                <pic:pic xmlns:pic="http://schemas.openxmlformats.org/drawingml/2006/picture">
                  <pic:nvPicPr>
                    <pic:cNvPr id="134" name="Picture" descr="figures/n_vary_relationship_density.png"/>
                    <pic:cNvPicPr>
                      <a:picLocks noChangeAspect="1" noChangeArrowheads="1"/>
                    </pic:cNvPicPr>
                  </pic:nvPicPr>
                  <pic:blipFill>
                    <a:blip r:embed="rId47"/>
                    <a:stretch>
                      <a:fillRect/>
                    </a:stretch>
                  </pic:blipFill>
                  <pic:spPr bwMode="auto">
                    <a:xfrm>
                      <a:off x="0" y="0"/>
                      <a:ext cx="5943600" cy="5943600"/>
                    </a:xfrm>
                    <a:prstGeom prst="rect">
                      <a:avLst/>
                    </a:prstGeom>
                    <a:noFill/>
                    <a:ln w="9525">
                      <a:noFill/>
                      <a:headEnd/>
                      <a:tailEnd/>
                    </a:ln>
                  </pic:spPr>
                </pic:pic>
              </a:graphicData>
            </a:graphic>
          </wp:inline>
        </w:drawing>
      </w:r>
    </w:p>
    <w:p w14:paraId="6B4BB2AE" w14:textId="77777777" w:rsidR="005B30B8" w:rsidRDefault="001029FB">
      <w:pPr>
        <w:pStyle w:val="ImageCaption"/>
      </w:pPr>
      <w:r>
        <w:t>Distribtuion of the relationship coefficients with varying sample size</w:t>
      </w:r>
    </w:p>
    <w:p w14:paraId="5212ACB4" w14:textId="77777777" w:rsidR="005B30B8" w:rsidRDefault="001029FB">
      <w:r>
        <w:br w:type="page"/>
      </w:r>
    </w:p>
    <w:p w14:paraId="31785A05" w14:textId="77777777" w:rsidR="005B30B8" w:rsidRDefault="001029FB">
      <w:pPr>
        <w:pStyle w:val="Heading2"/>
      </w:pPr>
      <w:bookmarkStart w:id="182" w:name="lambda-and-relationship-estimates"/>
      <w:bookmarkEnd w:id="181"/>
      <m:oMath>
        <m:r>
          <w:rPr>
            <w:rFonts w:ascii="Cambria Math" w:hAnsi="Cambria Math"/>
          </w:rPr>
          <w:lastRenderedPageBreak/>
          <m:t>λ</m:t>
        </m:r>
      </m:oMath>
      <w:r>
        <w:t xml:space="preserve"> and relationship estimates</w:t>
      </w:r>
    </w:p>
    <w:p w14:paraId="7122497B" w14:textId="77777777" w:rsidR="005B30B8" w:rsidRDefault="001029FB">
      <w:pPr>
        <w:pStyle w:val="FirstParagraph"/>
      </w:pPr>
      <w:r>
        <w:rPr>
          <w:b/>
          <w:bCs/>
        </w:rPr>
        <w:t>NOTE</w:t>
      </w:r>
      <w:r>
        <w:t xml:space="preserve"> I’m considering dropping the </w:t>
      </w:r>
      <m:oMath>
        <m:r>
          <w:rPr>
            <w:rFonts w:ascii="Cambria Math" w:hAnsi="Cambria Math"/>
          </w:rPr>
          <m:t>λ</m:t>
        </m:r>
      </m:oMath>
      <w:r>
        <w:t xml:space="preserve"> estimate plots from the manuscript. I think it’s too much info, but if it adds to the story I’m happy to leave it in. </w:t>
      </w:r>
      <w:r>
        <w:rPr>
          <w:b/>
          <w:bCs/>
        </w:rPr>
        <w:t>END</w:t>
      </w:r>
    </w:p>
    <w:p w14:paraId="4B69E174" w14:textId="77777777" w:rsidR="005B30B8" w:rsidRDefault="001029FB">
      <w:pPr>
        <w:pStyle w:val="BodyText"/>
      </w:pPr>
      <w:r>
        <w:t xml:space="preserve">In the main analysis, we simulate body size data from bounded power law distributions while varying the </w:t>
      </w:r>
      <m:oMath>
        <m:r>
          <w:rPr>
            <w:rFonts w:ascii="Cambria Math" w:hAnsi="Cambria Math"/>
          </w:rPr>
          <m:t>λ</m:t>
        </m:r>
      </m:oMath>
      <w:r>
        <w:t xml:space="preserve"> exponent which describes the distribution. For the results presented in the main text, we held the number of sites at 5, scaled the environmental gradient from -1 to 1, and set the minimum and maximum body sizes to </w:t>
      </w:r>
      <m:oMath>
        <m:r>
          <w:rPr>
            <w:rFonts w:ascii="Cambria Math" w:hAnsi="Cambria Math"/>
          </w:rPr>
          <m:t>0.0026</m:t>
        </m:r>
      </m:oMath>
      <w:r>
        <w:t xml:space="preserve"> and </w:t>
      </w:r>
      <m:oMath>
        <m:r>
          <w:rPr>
            <w:rFonts w:ascii="Cambria Math" w:hAnsi="Cambria Math"/>
          </w:rPr>
          <m:t>1.2</m:t>
        </m:r>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3</m:t>
            </m:r>
          </m:sup>
        </m:sSup>
      </m:oMath>
      <w:r>
        <w:t xml:space="preserve"> respectively. Here, we plot the results of varying the number of sites (3, 10), increasing the scale of the environmental gradient (-100 to 100) and decreasing the range of body sizes (min = 1, max = 100). Generally, the results reported in the main manuscript are robust to changing these parameters: the MLE estimate is nearly always closer to the known parameters, and the variation in these estimates is usually smaller than the binning methods.</w:t>
      </w:r>
    </w:p>
    <w:p w14:paraId="37FAFD07" w14:textId="77777777" w:rsidR="005B30B8" w:rsidRDefault="001029FB">
      <w:r>
        <w:br w:type="page"/>
      </w:r>
    </w:p>
    <w:p w14:paraId="32C9BFDF" w14:textId="77777777" w:rsidR="005B30B8" w:rsidRDefault="001029FB">
      <w:pPr>
        <w:pStyle w:val="Heading3"/>
      </w:pPr>
      <w:bookmarkStart w:id="183" w:name="number-of-sites-3"/>
      <w:r>
        <w:lastRenderedPageBreak/>
        <w:t>Number of sites = 3</w:t>
      </w:r>
    </w:p>
    <w:p w14:paraId="00D2AF0C" w14:textId="77777777" w:rsidR="005B30B8" w:rsidRDefault="001029FB">
      <w:pPr>
        <w:pStyle w:val="CaptionedFigure"/>
      </w:pPr>
      <w:r>
        <w:rPr>
          <w:noProof/>
        </w:rPr>
        <w:drawing>
          <wp:inline distT="0" distB="0" distL="0" distR="0" wp14:anchorId="404BC1F1" wp14:editId="355C155D">
            <wp:extent cx="5943600" cy="5943600"/>
            <wp:effectExtent l="0" t="0" r="0" b="0"/>
            <wp:docPr id="136" name="Picture" descr="Distribution of estimated \lambda coefficient across a hypothetical gradient with known values (dashed line). The number of sites is reduced to 3, compared with 5 sites presented in the main anaysis."/>
            <wp:cNvGraphicFramePr/>
            <a:graphic xmlns:a="http://schemas.openxmlformats.org/drawingml/2006/main">
              <a:graphicData uri="http://schemas.openxmlformats.org/drawingml/2006/picture">
                <pic:pic xmlns:pic="http://schemas.openxmlformats.org/drawingml/2006/picture">
                  <pic:nvPicPr>
                    <pic:cNvPr id="137" name="Picture" descr="figures/PLB_3_sites_est_b_density.png"/>
                    <pic:cNvPicPr>
                      <a:picLocks noChangeAspect="1" noChangeArrowheads="1"/>
                    </pic:cNvPicPr>
                  </pic:nvPicPr>
                  <pic:blipFill>
                    <a:blip r:embed="rId44"/>
                    <a:stretch>
                      <a:fillRect/>
                    </a:stretch>
                  </pic:blipFill>
                  <pic:spPr bwMode="auto">
                    <a:xfrm>
                      <a:off x="0" y="0"/>
                      <a:ext cx="5943600" cy="5943600"/>
                    </a:xfrm>
                    <a:prstGeom prst="rect">
                      <a:avLst/>
                    </a:prstGeom>
                    <a:noFill/>
                    <a:ln w="9525">
                      <a:noFill/>
                      <a:headEnd/>
                      <a:tailEnd/>
                    </a:ln>
                  </pic:spPr>
                </pic:pic>
              </a:graphicData>
            </a:graphic>
          </wp:inline>
        </w:drawing>
      </w:r>
    </w:p>
    <w:p w14:paraId="2D921B74" w14:textId="77777777" w:rsidR="005B30B8" w:rsidRDefault="001029FB">
      <w:pPr>
        <w:pStyle w:val="ImageCaption"/>
      </w:pPr>
      <w:r>
        <w:t xml:space="preserve">Distribution of estimated </w:t>
      </w:r>
      <m:oMath>
        <m:r>
          <w:rPr>
            <w:rFonts w:ascii="Cambria Math" w:hAnsi="Cambria Math"/>
          </w:rPr>
          <m:t>λ</m:t>
        </m:r>
      </m:oMath>
      <w:r>
        <w:t xml:space="preserve"> coefficient across a hypothetical gradient with known values (dashed line). The number of sites is reduced to 3, compared with 5 sites presented in the main anaysis.</w:t>
      </w:r>
    </w:p>
    <w:p w14:paraId="5933FE8B" w14:textId="77777777" w:rsidR="005B30B8" w:rsidRDefault="001029FB">
      <w:r>
        <w:br w:type="page"/>
      </w:r>
    </w:p>
    <w:p w14:paraId="3AB8F1D3" w14:textId="77777777" w:rsidR="005B30B8" w:rsidRDefault="001029FB">
      <w:pPr>
        <w:pStyle w:val="CaptionedFigure"/>
      </w:pPr>
      <w:r>
        <w:rPr>
          <w:noProof/>
        </w:rPr>
        <w:lastRenderedPageBreak/>
        <w:drawing>
          <wp:inline distT="0" distB="0" distL="0" distR="0" wp14:anchorId="28AC7052" wp14:editId="7A5DC3F7">
            <wp:extent cx="5943600" cy="5943600"/>
            <wp:effectExtent l="0" t="0" r="0" b="0"/>
            <wp:docPr id="138" name="Picture" descr="Relationship estimate"/>
            <wp:cNvGraphicFramePr/>
            <a:graphic xmlns:a="http://schemas.openxmlformats.org/drawingml/2006/main">
              <a:graphicData uri="http://schemas.openxmlformats.org/drawingml/2006/picture">
                <pic:pic xmlns:pic="http://schemas.openxmlformats.org/drawingml/2006/picture">
                  <pic:nvPicPr>
                    <pic:cNvPr id="139" name="Picture" descr="figures/PLB_3_sites_relationship_density.png"/>
                    <pic:cNvPicPr>
                      <a:picLocks noChangeAspect="1" noChangeArrowheads="1"/>
                    </pic:cNvPicPr>
                  </pic:nvPicPr>
                  <pic:blipFill>
                    <a:blip r:embed="rId45"/>
                    <a:stretch>
                      <a:fillRect/>
                    </a:stretch>
                  </pic:blipFill>
                  <pic:spPr bwMode="auto">
                    <a:xfrm>
                      <a:off x="0" y="0"/>
                      <a:ext cx="5943600" cy="5943600"/>
                    </a:xfrm>
                    <a:prstGeom prst="rect">
                      <a:avLst/>
                    </a:prstGeom>
                    <a:noFill/>
                    <a:ln w="9525">
                      <a:noFill/>
                      <a:headEnd/>
                      <a:tailEnd/>
                    </a:ln>
                  </pic:spPr>
                </pic:pic>
              </a:graphicData>
            </a:graphic>
          </wp:inline>
        </w:drawing>
      </w:r>
    </w:p>
    <w:p w14:paraId="64220D35" w14:textId="77777777" w:rsidR="005B30B8" w:rsidRDefault="001029FB">
      <w:pPr>
        <w:pStyle w:val="ImageCaption"/>
      </w:pPr>
      <w:r>
        <w:t>Relationship estimate</w:t>
      </w:r>
    </w:p>
    <w:p w14:paraId="09619721" w14:textId="77777777" w:rsidR="005B30B8" w:rsidRDefault="001029FB">
      <w:r>
        <w:br w:type="page"/>
      </w:r>
    </w:p>
    <w:p w14:paraId="7FEF7D8A" w14:textId="77777777" w:rsidR="005B30B8" w:rsidRDefault="001029FB">
      <w:pPr>
        <w:pStyle w:val="Heading3"/>
      </w:pPr>
      <w:bookmarkStart w:id="184" w:name="number-of-sites-10"/>
      <w:bookmarkEnd w:id="183"/>
      <w:r>
        <w:lastRenderedPageBreak/>
        <w:t>Number of sites = 10</w:t>
      </w:r>
    </w:p>
    <w:p w14:paraId="21B00BF3" w14:textId="77777777" w:rsidR="005B30B8" w:rsidRDefault="001029FB">
      <w:pPr>
        <w:pStyle w:val="CaptionedFigure"/>
      </w:pPr>
      <w:r>
        <w:rPr>
          <w:noProof/>
        </w:rPr>
        <w:drawing>
          <wp:inline distT="0" distB="0" distL="0" distR="0" wp14:anchorId="7A33D430" wp14:editId="31602036">
            <wp:extent cx="5943600" cy="5943600"/>
            <wp:effectExtent l="0" t="0" r="0" b="0"/>
            <wp:docPr id="141" name="Picture" descr="Distribution of estimated \lambda coefficient across a hypothetical gradient with known values(dashed line). The number of sites is increased to 10, compared with 5 sites presented in the main anaysis."/>
            <wp:cNvGraphicFramePr/>
            <a:graphic xmlns:a="http://schemas.openxmlformats.org/drawingml/2006/main">
              <a:graphicData uri="http://schemas.openxmlformats.org/drawingml/2006/picture">
                <pic:pic xmlns:pic="http://schemas.openxmlformats.org/drawingml/2006/picture">
                  <pic:nvPicPr>
                    <pic:cNvPr id="142" name="Picture" descr="figures/PLB_10_sites_est_b_density.png"/>
                    <pic:cNvPicPr>
                      <a:picLocks noChangeAspect="1" noChangeArrowheads="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14:paraId="79C723A5" w14:textId="77777777" w:rsidR="005B30B8" w:rsidRDefault="001029FB">
      <w:pPr>
        <w:pStyle w:val="ImageCaption"/>
      </w:pPr>
      <w:r>
        <w:t xml:space="preserve">Distribution of estimated </w:t>
      </w:r>
      <m:oMath>
        <m:r>
          <w:rPr>
            <w:rFonts w:ascii="Cambria Math" w:hAnsi="Cambria Math"/>
          </w:rPr>
          <m:t>λ</m:t>
        </m:r>
      </m:oMath>
      <w:r>
        <w:t xml:space="preserve"> coefficient across a hypothetical gradient with known values(dashed line). The number of sites is increased to 10, compared with 5 sites presented in the main anaysis.</w:t>
      </w:r>
    </w:p>
    <w:p w14:paraId="67AF5DE3" w14:textId="77777777" w:rsidR="005B30B8" w:rsidRDefault="001029FB">
      <w:r>
        <w:br w:type="page"/>
      </w:r>
    </w:p>
    <w:p w14:paraId="4DB1AB80" w14:textId="77777777" w:rsidR="005B30B8" w:rsidRDefault="001029FB">
      <w:pPr>
        <w:pStyle w:val="CaptionedFigure"/>
      </w:pPr>
      <w:r>
        <w:rPr>
          <w:noProof/>
        </w:rPr>
        <w:lastRenderedPageBreak/>
        <w:drawing>
          <wp:inline distT="0" distB="0" distL="0" distR="0" wp14:anchorId="4FC08B50" wp14:editId="28AD51C8">
            <wp:extent cx="5943600" cy="5943600"/>
            <wp:effectExtent l="0" t="0" r="0" b="0"/>
            <wp:docPr id="143" name="Picture" descr="Relationship estimate"/>
            <wp:cNvGraphicFramePr/>
            <a:graphic xmlns:a="http://schemas.openxmlformats.org/drawingml/2006/main">
              <a:graphicData uri="http://schemas.openxmlformats.org/drawingml/2006/picture">
                <pic:pic xmlns:pic="http://schemas.openxmlformats.org/drawingml/2006/picture">
                  <pic:nvPicPr>
                    <pic:cNvPr id="144" name="Picture" descr="figures/PLB_10_sites_relationship_density.png"/>
                    <pic:cNvPicPr>
                      <a:picLocks noChangeAspect="1" noChangeArrowheads="1"/>
                    </pic:cNvPicPr>
                  </pic:nvPicPr>
                  <pic:blipFill>
                    <a:blip r:embed="rId42"/>
                    <a:stretch>
                      <a:fillRect/>
                    </a:stretch>
                  </pic:blipFill>
                  <pic:spPr bwMode="auto">
                    <a:xfrm>
                      <a:off x="0" y="0"/>
                      <a:ext cx="5943600" cy="5943600"/>
                    </a:xfrm>
                    <a:prstGeom prst="rect">
                      <a:avLst/>
                    </a:prstGeom>
                    <a:noFill/>
                    <a:ln w="9525">
                      <a:noFill/>
                      <a:headEnd/>
                      <a:tailEnd/>
                    </a:ln>
                  </pic:spPr>
                </pic:pic>
              </a:graphicData>
            </a:graphic>
          </wp:inline>
        </w:drawing>
      </w:r>
    </w:p>
    <w:p w14:paraId="340D25C4" w14:textId="77777777" w:rsidR="005B30B8" w:rsidRDefault="001029FB">
      <w:pPr>
        <w:pStyle w:val="ImageCaption"/>
      </w:pPr>
      <w:r>
        <w:t>Relationship estimate</w:t>
      </w:r>
    </w:p>
    <w:p w14:paraId="776EA8FD" w14:textId="77777777" w:rsidR="005B30B8" w:rsidRDefault="001029FB">
      <w:r>
        <w:br w:type="page"/>
      </w:r>
    </w:p>
    <w:p w14:paraId="6B55FB7A" w14:textId="77777777" w:rsidR="005B30B8" w:rsidRDefault="001029FB">
      <w:pPr>
        <w:pStyle w:val="Heading3"/>
      </w:pPr>
      <w:bookmarkStart w:id="185" w:name="environmental-gradient"/>
      <w:bookmarkEnd w:id="184"/>
      <w:r>
        <w:lastRenderedPageBreak/>
        <w:t>Environmental Gradient</w:t>
      </w:r>
    </w:p>
    <w:p w14:paraId="5C9D640A" w14:textId="77777777" w:rsidR="005B30B8" w:rsidRDefault="001029FB">
      <w:pPr>
        <w:pStyle w:val="CaptionedFigure"/>
      </w:pPr>
      <w:r>
        <w:rPr>
          <w:noProof/>
        </w:rPr>
        <w:drawing>
          <wp:inline distT="0" distB="0" distL="0" distR="0" wp14:anchorId="1C2737B5" wp14:editId="2790CA43">
            <wp:extent cx="5943600" cy="5943600"/>
            <wp:effectExtent l="0" t="0" r="0" b="0"/>
            <wp:docPr id="146" name="Picture" descr="Distribution of estimated \lambda coefficient for five sites across a hypothetical gradient with known values (dashed line). The range of the environmental gradient was increased (-100 to 100)."/>
            <wp:cNvGraphicFramePr/>
            <a:graphic xmlns:a="http://schemas.openxmlformats.org/drawingml/2006/main">
              <a:graphicData uri="http://schemas.openxmlformats.org/drawingml/2006/picture">
                <pic:pic xmlns:pic="http://schemas.openxmlformats.org/drawingml/2006/picture">
                  <pic:nvPicPr>
                    <pic:cNvPr id="147" name="Picture" descr="figures/PLB_large_x_est_b_density.png"/>
                    <pic:cNvPicPr>
                      <a:picLocks noChangeAspect="1" noChangeArrowheads="1"/>
                    </pic:cNvPicPr>
                  </pic:nvPicPr>
                  <pic:blipFill>
                    <a:blip r:embed="rId38"/>
                    <a:stretch>
                      <a:fillRect/>
                    </a:stretch>
                  </pic:blipFill>
                  <pic:spPr bwMode="auto">
                    <a:xfrm>
                      <a:off x="0" y="0"/>
                      <a:ext cx="5943600" cy="5943600"/>
                    </a:xfrm>
                    <a:prstGeom prst="rect">
                      <a:avLst/>
                    </a:prstGeom>
                    <a:noFill/>
                    <a:ln w="9525">
                      <a:noFill/>
                      <a:headEnd/>
                      <a:tailEnd/>
                    </a:ln>
                  </pic:spPr>
                </pic:pic>
              </a:graphicData>
            </a:graphic>
          </wp:inline>
        </w:drawing>
      </w:r>
    </w:p>
    <w:p w14:paraId="1D13C30E" w14:textId="77777777" w:rsidR="005B30B8" w:rsidRDefault="001029FB">
      <w:pPr>
        <w:pStyle w:val="ImageCaption"/>
      </w:pPr>
      <w:r>
        <w:t xml:space="preserve">Distribution of estimated </w:t>
      </w:r>
      <m:oMath>
        <m:r>
          <w:rPr>
            <w:rFonts w:ascii="Cambria Math" w:hAnsi="Cambria Math"/>
          </w:rPr>
          <m:t>λ</m:t>
        </m:r>
      </m:oMath>
      <w:r>
        <w:t xml:space="preserve"> coefficient for five sites across a hypothetical gradient with known values (dashed line). The range of the environmental gradient was increased (-100 to 100).</w:t>
      </w:r>
    </w:p>
    <w:p w14:paraId="1A2EA763" w14:textId="77777777" w:rsidR="005B30B8" w:rsidRDefault="001029FB">
      <w:r>
        <w:br w:type="page"/>
      </w:r>
    </w:p>
    <w:p w14:paraId="0AD83664" w14:textId="77777777" w:rsidR="005B30B8" w:rsidRDefault="001029FB">
      <w:pPr>
        <w:pStyle w:val="CaptionedFigure"/>
      </w:pPr>
      <w:r>
        <w:rPr>
          <w:noProof/>
        </w:rPr>
        <w:lastRenderedPageBreak/>
        <w:drawing>
          <wp:inline distT="0" distB="0" distL="0" distR="0" wp14:anchorId="78AC25F5" wp14:editId="7F391BFD">
            <wp:extent cx="5943600" cy="5943600"/>
            <wp:effectExtent l="0" t="0" r="0" b="0"/>
            <wp:docPr id="148" name="Picture" descr="Relationship estimate"/>
            <wp:cNvGraphicFramePr/>
            <a:graphic xmlns:a="http://schemas.openxmlformats.org/drawingml/2006/main">
              <a:graphicData uri="http://schemas.openxmlformats.org/drawingml/2006/picture">
                <pic:pic xmlns:pic="http://schemas.openxmlformats.org/drawingml/2006/picture">
                  <pic:nvPicPr>
                    <pic:cNvPr id="149" name="Picture" descr="figures/PLB_large_x_relationship_density.png"/>
                    <pic:cNvPicPr>
                      <a:picLocks noChangeAspect="1" noChangeArrowheads="1"/>
                    </pic:cNvPicPr>
                  </pic:nvPicPr>
                  <pic:blipFill>
                    <a:blip r:embed="rId39"/>
                    <a:stretch>
                      <a:fillRect/>
                    </a:stretch>
                  </pic:blipFill>
                  <pic:spPr bwMode="auto">
                    <a:xfrm>
                      <a:off x="0" y="0"/>
                      <a:ext cx="5943600" cy="5943600"/>
                    </a:xfrm>
                    <a:prstGeom prst="rect">
                      <a:avLst/>
                    </a:prstGeom>
                    <a:noFill/>
                    <a:ln w="9525">
                      <a:noFill/>
                      <a:headEnd/>
                      <a:tailEnd/>
                    </a:ln>
                  </pic:spPr>
                </pic:pic>
              </a:graphicData>
            </a:graphic>
          </wp:inline>
        </w:drawing>
      </w:r>
    </w:p>
    <w:p w14:paraId="23AB615D" w14:textId="77777777" w:rsidR="005B30B8" w:rsidRDefault="001029FB">
      <w:pPr>
        <w:pStyle w:val="ImageCaption"/>
      </w:pPr>
      <w:r>
        <w:t>Relationship estimate</w:t>
      </w:r>
    </w:p>
    <w:p w14:paraId="00C2E7C2" w14:textId="77777777" w:rsidR="005B30B8" w:rsidRDefault="001029FB">
      <w:r>
        <w:br w:type="page"/>
      </w:r>
    </w:p>
    <w:p w14:paraId="5041AF14" w14:textId="77777777" w:rsidR="005B30B8" w:rsidRDefault="001029FB">
      <w:pPr>
        <w:pStyle w:val="Heading3"/>
      </w:pPr>
      <w:bookmarkStart w:id="186" w:name="range-of-body-sizes-1-to-100"/>
      <w:bookmarkEnd w:id="185"/>
      <w:r>
        <w:lastRenderedPageBreak/>
        <w:t>Range of body sizes = 1 to 100</w:t>
      </w:r>
    </w:p>
    <w:p w14:paraId="02E6758D" w14:textId="77777777" w:rsidR="005B30B8" w:rsidRDefault="001029FB">
      <w:pPr>
        <w:pStyle w:val="CaptionedFigure"/>
      </w:pPr>
      <w:r>
        <w:rPr>
          <w:noProof/>
        </w:rPr>
        <w:drawing>
          <wp:inline distT="0" distB="0" distL="0" distR="0" wp14:anchorId="4CF3C001" wp14:editId="3E19D362">
            <wp:extent cx="5943600" cy="5943600"/>
            <wp:effectExtent l="0" t="0" r="0" b="0"/>
            <wp:docPr id="152" name="Picture" descr="Distribution of estimated $\lambda$ coefficient for five sites across a hypothetical gradient with known values(dashed line). Range of body sizes is smaller than main anaysis and ranges from 1, to 100."/>
            <wp:cNvGraphicFramePr/>
            <a:graphic xmlns:a="http://schemas.openxmlformats.org/drawingml/2006/main">
              <a:graphicData uri="http://schemas.openxmlformats.org/drawingml/2006/picture">
                <pic:pic xmlns:pic="http://schemas.openxmlformats.org/drawingml/2006/picture">
                  <pic:nvPicPr>
                    <pic:cNvPr id="153" name="Picture" descr="figures/PLB_small_m_est_b_density.png"/>
                    <pic:cNvPicPr>
                      <a:picLocks noChangeAspect="1" noChangeArrowheads="1"/>
                    </pic:cNvPicPr>
                  </pic:nvPicPr>
                  <pic:blipFill>
                    <a:blip r:embed="rId48"/>
                    <a:stretch>
                      <a:fillRect/>
                    </a:stretch>
                  </pic:blipFill>
                  <pic:spPr bwMode="auto">
                    <a:xfrm>
                      <a:off x="0" y="0"/>
                      <a:ext cx="5943600" cy="5943600"/>
                    </a:xfrm>
                    <a:prstGeom prst="rect">
                      <a:avLst/>
                    </a:prstGeom>
                    <a:noFill/>
                    <a:ln w="9525">
                      <a:noFill/>
                      <a:headEnd/>
                      <a:tailEnd/>
                    </a:ln>
                  </pic:spPr>
                </pic:pic>
              </a:graphicData>
            </a:graphic>
          </wp:inline>
        </w:drawing>
      </w:r>
    </w:p>
    <w:p w14:paraId="5E3854A6" w14:textId="77777777" w:rsidR="005B30B8" w:rsidRDefault="001029FB">
      <w:pPr>
        <w:pStyle w:val="ImageCaption"/>
      </w:pPr>
      <w:r>
        <w:t>Distribution of estimated $\lambda$ coefficient for five sites across a hypothetical gradient with known values(dashed line). Range of body sizes is smaller than main anaysis and ranges from 1, to 100.</w:t>
      </w:r>
    </w:p>
    <w:p w14:paraId="32144783" w14:textId="77777777" w:rsidR="005B30B8" w:rsidRDefault="001029FB">
      <w:r>
        <w:br w:type="page"/>
      </w:r>
    </w:p>
    <w:p w14:paraId="4F0849F3" w14:textId="77777777" w:rsidR="005B30B8" w:rsidRDefault="001029FB">
      <w:pPr>
        <w:pStyle w:val="CaptionedFigure"/>
      </w:pPr>
      <w:r>
        <w:rPr>
          <w:noProof/>
        </w:rPr>
        <w:lastRenderedPageBreak/>
        <w:drawing>
          <wp:inline distT="0" distB="0" distL="0" distR="0" wp14:anchorId="7FCF3B74" wp14:editId="4C28BDB6">
            <wp:extent cx="5943600" cy="5943600"/>
            <wp:effectExtent l="0" t="0" r="0" b="0"/>
            <wp:docPr id="154" name="Picture" descr="Relationship estimate"/>
            <wp:cNvGraphicFramePr/>
            <a:graphic xmlns:a="http://schemas.openxmlformats.org/drawingml/2006/main">
              <a:graphicData uri="http://schemas.openxmlformats.org/drawingml/2006/picture">
                <pic:pic xmlns:pic="http://schemas.openxmlformats.org/drawingml/2006/picture">
                  <pic:nvPicPr>
                    <pic:cNvPr id="155" name="Picture" descr="figures/PLB_small_m_relationship_density.png"/>
                    <pic:cNvPicPr>
                      <a:picLocks noChangeAspect="1" noChangeArrowheads="1"/>
                    </pic:cNvPicPr>
                  </pic:nvPicPr>
                  <pic:blipFill>
                    <a:blip r:embed="rId36"/>
                    <a:stretch>
                      <a:fillRect/>
                    </a:stretch>
                  </pic:blipFill>
                  <pic:spPr bwMode="auto">
                    <a:xfrm>
                      <a:off x="0" y="0"/>
                      <a:ext cx="5943600" cy="5943600"/>
                    </a:xfrm>
                    <a:prstGeom prst="rect">
                      <a:avLst/>
                    </a:prstGeom>
                    <a:noFill/>
                    <a:ln w="9525">
                      <a:noFill/>
                      <a:headEnd/>
                      <a:tailEnd/>
                    </a:ln>
                  </pic:spPr>
                </pic:pic>
              </a:graphicData>
            </a:graphic>
          </wp:inline>
        </w:drawing>
      </w:r>
    </w:p>
    <w:p w14:paraId="0C09D58F" w14:textId="77777777" w:rsidR="005B30B8" w:rsidRDefault="001029FB">
      <w:pPr>
        <w:pStyle w:val="ImageCaption"/>
      </w:pPr>
      <w:r>
        <w:t>Relationship estimate</w:t>
      </w:r>
    </w:p>
    <w:p w14:paraId="70528019" w14:textId="77777777" w:rsidR="005B30B8" w:rsidRDefault="001029FB">
      <w:pPr>
        <w:pStyle w:val="Heading1"/>
      </w:pPr>
      <w:bookmarkStart w:id="187" w:name="Xcd5fdac70bcb78352b6f3958a00ac2f3b7730f5"/>
      <w:bookmarkEnd w:id="172"/>
      <w:bookmarkEnd w:id="182"/>
      <w:bookmarkEnd w:id="186"/>
      <w:commentRangeStart w:id="188"/>
      <w:r>
        <w:t>Comparison with other published estimates</w:t>
      </w:r>
      <w:commentRangeEnd w:id="188"/>
      <w:r w:rsidR="006167D2">
        <w:rPr>
          <w:rStyle w:val="CommentReference"/>
          <w:rFonts w:asciiTheme="minorHAnsi" w:eastAsiaTheme="minorHAnsi" w:hAnsiTheme="minorHAnsi" w:cstheme="minorBidi"/>
          <w:b w:val="0"/>
          <w:bCs w:val="0"/>
        </w:rPr>
        <w:commentReference w:id="188"/>
      </w:r>
    </w:p>
    <w:p w14:paraId="28094548" w14:textId="77777777" w:rsidR="005B30B8" w:rsidRDefault="001029FB">
      <w:pPr>
        <w:pStyle w:val="FirstParagraph"/>
      </w:pPr>
      <w:r>
        <w:t xml:space="preserve">SI Table. This table shows published estimates of the variation in size spectra slopes (or exponents) in empirical studies. It is unclear how to directly compare estimates of the slope with different methods.However, the published estimates here range from ~0.1 to 0.2 across the gradients studied. For comparison, the 2.5-95% quantiles around the relationship estimate for the </w:t>
      </w:r>
      <w:r>
        <w:lastRenderedPageBreak/>
        <w:t xml:space="preserve">MLE method were ~0.1, whereas for the ELBn and NAS method they were ~0.25 and ~0.2, respectively. b_diff is the change in estimate (b-low - b-min). System refers to stream communities or mesocosm experiments. Method: MLE = maximum likelihod estimate, ELB = equal logarthmic binning, the number before indicates the number of bins used. The normalization process shifts the estimates by an absolute value of 1.0. Hence, direct comparison the relative change in normalized and non-normalized studies should not introduce any bias. The O’Gorman et al. 2017 study used average species size and abundance (Local Size Density Relationship, </w:t>
      </w:r>
      <w:r>
        <w:rPr>
          <w:i/>
          <w:iCs/>
        </w:rPr>
        <w:t>sensu</w:t>
      </w:r>
      <w:r>
        <w:t xml:space="preserve"> White et al. 2007) as opposed to individual size distribution. These methods are related, but it is unclear how to directly compare estimates from each method.</w:t>
      </w:r>
    </w:p>
    <w:p w14:paraId="06B39AED" w14:textId="77777777" w:rsidR="005B30B8" w:rsidRDefault="001029FB">
      <w:pPr>
        <w:pStyle w:val="SourceCode"/>
      </w:pPr>
      <w:r>
        <w:rPr>
          <w:rStyle w:val="FunctionTok"/>
        </w:rPr>
        <w:t>read.csv</w:t>
      </w:r>
      <w:r>
        <w:rPr>
          <w:rStyle w:val="NormalTok"/>
        </w:rPr>
        <w:t>(</w:t>
      </w:r>
      <w:r>
        <w:rPr>
          <w:rStyle w:val="StringTok"/>
        </w:rPr>
        <w:t>"lit comparison.csv"</w:t>
      </w:r>
      <w:r>
        <w:rPr>
          <w:rStyle w:val="NormalTok"/>
        </w:rPr>
        <w:t>)</w:t>
      </w:r>
    </w:p>
    <w:p w14:paraId="334B1951" w14:textId="77777777" w:rsidR="005B30B8" w:rsidRDefault="001029FB">
      <w:pPr>
        <w:pStyle w:val="SourceCode"/>
      </w:pPr>
      <w:r>
        <w:rPr>
          <w:rStyle w:val="VerbatimChar"/>
        </w:rPr>
        <w:t>##                                      Author b_diff error error_type b_low</w:t>
      </w:r>
      <w:r>
        <w:br/>
      </w:r>
      <w:r>
        <w:rPr>
          <w:rStyle w:val="VerbatimChar"/>
        </w:rPr>
        <w:t>## 1                      Pomeranz et al. 2021   0.12    NA            -1.37</w:t>
      </w:r>
      <w:r>
        <w:br/>
      </w:r>
      <w:r>
        <w:rPr>
          <w:rStyle w:val="VerbatimChar"/>
        </w:rPr>
        <w:t>## 2     Yvon Durocher et al. 2011 (Community)   0.13    NA            -0.79</w:t>
      </w:r>
      <w:r>
        <w:br/>
      </w:r>
      <w:r>
        <w:rPr>
          <w:rStyle w:val="VerbatimChar"/>
        </w:rPr>
        <w:t>## 3             Dossena et al. 2012 (October)   0.14 0.070         se    NA</w:t>
      </w:r>
      <w:r>
        <w:br/>
      </w:r>
      <w:r>
        <w:rPr>
          <w:rStyle w:val="VerbatimChar"/>
        </w:rPr>
        <w:t>## 4                      O'Gorman et al. 2017   0.15    NA            -0.85</w:t>
      </w:r>
      <w:r>
        <w:br/>
      </w:r>
      <w:r>
        <w:rPr>
          <w:rStyle w:val="VerbatimChar"/>
        </w:rPr>
        <w:t>## 5                      Martinez et al. 2016   0.15    NA            -1.11</w:t>
      </w:r>
      <w:r>
        <w:br/>
      </w:r>
      <w:r>
        <w:rPr>
          <w:rStyle w:val="VerbatimChar"/>
        </w:rPr>
        <w:t>## 6 Yvon Durocher et al. 2011 (Phytoplankton)   0.19    NA            -0.46</w:t>
      </w:r>
      <w:r>
        <w:br/>
      </w:r>
      <w:r>
        <w:rPr>
          <w:rStyle w:val="VerbatimChar"/>
        </w:rPr>
        <w:t>## 7                    McGarvey and Kirk 2018   0.19    NA            -1.81</w:t>
      </w:r>
      <w:r>
        <w:br/>
      </w:r>
      <w:r>
        <w:rPr>
          <w:rStyle w:val="VerbatimChar"/>
        </w:rPr>
        <w:t>## 8               Dossena et al. 2012 (April)   0.21 0.064         se    NA</w:t>
      </w:r>
      <w:r>
        <w:br/>
      </w:r>
      <w:r>
        <w:rPr>
          <w:rStyle w:val="VerbatimChar"/>
        </w:rPr>
        <w:t>##   b_high       System      Driver</w:t>
      </w:r>
      <w:r>
        <w:br/>
      </w:r>
      <w:r>
        <w:rPr>
          <w:rStyle w:val="VerbatimChar"/>
        </w:rPr>
        <w:t>## 1  -1.25      Streams Temperature</w:t>
      </w:r>
      <w:r>
        <w:br/>
      </w:r>
      <w:r>
        <w:rPr>
          <w:rStyle w:val="VerbatimChar"/>
        </w:rPr>
        <w:t>## 2  -0.92 FW mesocosms Temperature</w:t>
      </w:r>
      <w:r>
        <w:br/>
      </w:r>
      <w:r>
        <w:rPr>
          <w:rStyle w:val="VerbatimChar"/>
        </w:rPr>
        <w:lastRenderedPageBreak/>
        <w:t>## 3     NA FW mesocosms Temperature</w:t>
      </w:r>
      <w:r>
        <w:br/>
      </w:r>
      <w:r>
        <w:rPr>
          <w:rStyle w:val="VerbatimChar"/>
        </w:rPr>
        <w:t>## 4  -0.70      Streams Temperature</w:t>
      </w:r>
      <w:r>
        <w:br/>
      </w:r>
      <w:r>
        <w:rPr>
          <w:rStyle w:val="VerbatimChar"/>
        </w:rPr>
        <w:t>## 5  -0.96      Streams    Land Use</w:t>
      </w:r>
      <w:r>
        <w:br/>
      </w:r>
      <w:r>
        <w:rPr>
          <w:rStyle w:val="VerbatimChar"/>
        </w:rPr>
        <w:t>## 6  -0.65 FW mesocosms Temperature</w:t>
      </w:r>
      <w:r>
        <w:br/>
      </w:r>
      <w:r>
        <w:rPr>
          <w:rStyle w:val="VerbatimChar"/>
        </w:rPr>
        <w:t>## 7  -1.62      Streams Seasonality</w:t>
      </w:r>
      <w:r>
        <w:br/>
      </w:r>
      <w:r>
        <w:rPr>
          <w:rStyle w:val="VerbatimChar"/>
        </w:rPr>
        <w:t>## 8     NA FW mesocosms Temperature</w:t>
      </w:r>
      <w:r>
        <w:br/>
      </w:r>
      <w:r>
        <w:rPr>
          <w:rStyle w:val="VerbatimChar"/>
        </w:rPr>
        <w:t>##                                                Method</w:t>
      </w:r>
      <w:r>
        <w:br/>
      </w:r>
      <w:r>
        <w:rPr>
          <w:rStyle w:val="VerbatimChar"/>
        </w:rPr>
        <w:t>## 1                                                 MLE</w:t>
      </w:r>
      <w:r>
        <w:br/>
      </w:r>
      <w:r>
        <w:rPr>
          <w:rStyle w:val="VerbatimChar"/>
        </w:rPr>
        <w:t>## 2                              10 ELB, not normalized</w:t>
      </w:r>
      <w:r>
        <w:br/>
      </w:r>
      <w:r>
        <w:rPr>
          <w:rStyle w:val="VerbatimChar"/>
        </w:rPr>
        <w:t>## 3                               6 ELB, not normalized</w:t>
      </w:r>
      <w:r>
        <w:br/>
      </w:r>
      <w:r>
        <w:rPr>
          <w:rStyle w:val="VerbatimChar"/>
        </w:rPr>
        <w:t>## 4 ln (mean species abundance) ~ ln(mean species mass)</w:t>
      </w:r>
      <w:r>
        <w:br/>
      </w:r>
      <w:r>
        <w:rPr>
          <w:rStyle w:val="VerbatimChar"/>
        </w:rPr>
        <w:t>## 5                               6 ELB, not normalized</w:t>
      </w:r>
      <w:r>
        <w:br/>
      </w:r>
      <w:r>
        <w:rPr>
          <w:rStyle w:val="VerbatimChar"/>
        </w:rPr>
        <w:t>## 6                              10 ELB, not normalized</w:t>
      </w:r>
      <w:r>
        <w:br/>
      </w:r>
      <w:r>
        <w:rPr>
          <w:rStyle w:val="VerbatimChar"/>
        </w:rPr>
        <w:t>## 7                                      NAS, Log2 bins</w:t>
      </w:r>
      <w:r>
        <w:br/>
      </w:r>
      <w:r>
        <w:rPr>
          <w:rStyle w:val="VerbatimChar"/>
        </w:rPr>
        <w:t>## 8                               6 ELB, not normalized</w:t>
      </w:r>
      <w:bookmarkEnd w:id="187"/>
    </w:p>
    <w:sectPr w:rsidR="005B30B8" w:rsidSect="001029FB">
      <w:headerReference w:type="even" r:id="rId49"/>
      <w:headerReference w:type="default" r:id="rId50"/>
      <w:footerReference w:type="even" r:id="rId51"/>
      <w:footerReference w:type="default" r:id="rId52"/>
      <w:headerReference w:type="first" r:id="rId53"/>
      <w:footerReference w:type="first" r:id="rId54"/>
      <w:pgSz w:w="12240" w:h="15840" w:code="1"/>
      <w:pgMar w:top="1440" w:right="1440" w:bottom="1440" w:left="1440" w:header="720" w:footer="720" w:gutter="0"/>
      <w:lnNumType w:countBy="1" w:restart="continuous"/>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James Junker" w:date="2022-10-04T09:54:00Z" w:initials="JJ">
    <w:p w14:paraId="17A78565" w14:textId="7CC28AC4" w:rsidR="00683B38" w:rsidRDefault="00683B38">
      <w:pPr>
        <w:pStyle w:val="CommentText"/>
      </w:pPr>
      <w:r>
        <w:rPr>
          <w:rStyle w:val="CommentReference"/>
        </w:rPr>
        <w:annotationRef/>
      </w:r>
      <w:r>
        <w:t xml:space="preserve">Important point that I am elevating here so it doesn’t get buried. I was just thinking about if/how uncertainty is propagated in the simulations. For example, each lambda estimate has uncertainty around it, and then these are used in an OLS analysis. But, does the lambda uncertainty within a ‘site’, get incorporated into the OLS uncertainty in any way? I think this might be a really important aspect if it currently is not accounted in the analysis here. Very likely the NAS and </w:t>
      </w:r>
      <w:proofErr w:type="spellStart"/>
      <w:r>
        <w:t>ELBn</w:t>
      </w:r>
      <w:proofErr w:type="spellEnd"/>
      <w:r>
        <w:t xml:space="preserve"> estimates will widen if each lambda (with larger uncertainty) is accounted? </w:t>
      </w:r>
      <w:r w:rsidR="005118C3">
        <w:t>Likely MLE is much better than we currently show. I don’t think this is super straightforward in a non-</w:t>
      </w:r>
      <w:proofErr w:type="spellStart"/>
      <w:r w:rsidR="005118C3">
        <w:t>bayes</w:t>
      </w:r>
      <w:proofErr w:type="spellEnd"/>
      <w:r w:rsidR="005118C3">
        <w:t xml:space="preserve"> approach though. But should </w:t>
      </w:r>
      <w:proofErr w:type="gramStart"/>
      <w:r w:rsidR="005118C3">
        <w:t>have a discussion about</w:t>
      </w:r>
      <w:proofErr w:type="gramEnd"/>
      <w:r w:rsidR="005118C3">
        <w:t xml:space="preserve"> it.</w:t>
      </w:r>
    </w:p>
  </w:comment>
  <w:comment w:id="8" w:author="James Junker" w:date="2022-09-29T14:35:00Z" w:initials="JJ">
    <w:p w14:paraId="703A6715" w14:textId="77777777" w:rsidR="000227DA" w:rsidRDefault="000227DA">
      <w:pPr>
        <w:pStyle w:val="CommentText"/>
      </w:pPr>
      <w:r>
        <w:rPr>
          <w:rStyle w:val="CommentReference"/>
        </w:rPr>
        <w:annotationRef/>
      </w:r>
      <w:r>
        <w:t>I think a more general statement is necessary here with their wide use in marine environ and with a general ‘methods’ journal target.</w:t>
      </w:r>
    </w:p>
  </w:comment>
  <w:comment w:id="12" w:author="James Junker" w:date="2022-09-29T15:28:00Z" w:initials="JJ">
    <w:p w14:paraId="0B918512" w14:textId="77777777" w:rsidR="000227DA" w:rsidRDefault="000227DA">
      <w:pPr>
        <w:pStyle w:val="CommentText"/>
      </w:pPr>
      <w:r>
        <w:rPr>
          <w:rStyle w:val="CommentReference"/>
        </w:rPr>
        <w:annotationRef/>
      </w:r>
      <w:r>
        <w:t xml:space="preserve">I think it may be useful to treat ‘size spectra’ as an entity that represents the relationship between abundance and size? </w:t>
      </w:r>
    </w:p>
  </w:comment>
  <w:comment w:id="17" w:author="James Junker" w:date="2022-09-29T15:30:00Z" w:initials="JJ">
    <w:p w14:paraId="68AAC181" w14:textId="77777777" w:rsidR="000227DA" w:rsidRDefault="000227DA">
      <w:pPr>
        <w:pStyle w:val="CommentText"/>
      </w:pPr>
      <w:r>
        <w:rPr>
          <w:rStyle w:val="CommentReference"/>
        </w:rPr>
        <w:annotationRef/>
      </w:r>
      <w:r>
        <w:t>This change might remove some important meaning, in which case disregard.</w:t>
      </w:r>
    </w:p>
  </w:comment>
  <w:comment w:id="20" w:author="Wesner, Jeff S" w:date="2022-10-05T15:09:00Z" w:initials="WJS">
    <w:p w14:paraId="664D5B87" w14:textId="73BB8333" w:rsidR="008B3F0D" w:rsidRDefault="008B3F0D">
      <w:pPr>
        <w:pStyle w:val="CommentText"/>
      </w:pPr>
      <w:r>
        <w:rPr>
          <w:rStyle w:val="CommentReference"/>
        </w:rPr>
        <w:annotationRef/>
      </w:r>
      <w:r>
        <w:t>“Despite this variability in estimates…” Maybe change to “Because of this variability in estimates…” or “As a result, ….”</w:t>
      </w:r>
    </w:p>
  </w:comment>
  <w:comment w:id="21" w:author="James Junker" w:date="2022-10-04T09:14:00Z" w:initials="JJ">
    <w:p w14:paraId="0218E355" w14:textId="293604BE" w:rsidR="000227DA" w:rsidRDefault="000227DA">
      <w:pPr>
        <w:pStyle w:val="CommentText"/>
      </w:pPr>
      <w:r>
        <w:rPr>
          <w:rStyle w:val="CommentReference"/>
        </w:rPr>
        <w:annotationRef/>
      </w:r>
      <w:r>
        <w:t xml:space="preserve">We focus on a continuous environmental </w:t>
      </w:r>
      <w:proofErr w:type="gramStart"/>
      <w:r>
        <w:t>gradient,</w:t>
      </w:r>
      <w:proofErr w:type="gramEnd"/>
      <w:r>
        <w:t xml:space="preserve"> would it be useful to also consider the ability to detect in a more categorical sense? So essentially using the simulated data sets in a pairwise fashion as an analogy to a before/after or two site comparison?</w:t>
      </w:r>
    </w:p>
  </w:comment>
  <w:comment w:id="28" w:author="James Junker" w:date="2022-10-03T12:44:00Z" w:initials="JJ">
    <w:p w14:paraId="55C3A8C6" w14:textId="4412E7CD" w:rsidR="000227DA" w:rsidRDefault="000227DA">
      <w:pPr>
        <w:pStyle w:val="CommentText"/>
      </w:pPr>
      <w:r>
        <w:rPr>
          <w:rStyle w:val="CommentReference"/>
        </w:rPr>
        <w:annotationRef/>
      </w:r>
      <w:r>
        <w:t>Added a bit of markdown to accomplish the changes here.</w:t>
      </w:r>
    </w:p>
  </w:comment>
  <w:comment w:id="60" w:author="Wesner, Jeff S" w:date="2022-10-05T15:42:00Z" w:initials="WJS">
    <w:p w14:paraId="105A40CE" w14:textId="77777777" w:rsidR="001872C3" w:rsidRDefault="001872C3">
      <w:pPr>
        <w:pStyle w:val="CommentText"/>
      </w:pPr>
      <w:r>
        <w:rPr>
          <w:rStyle w:val="CommentReference"/>
        </w:rPr>
        <w:annotationRef/>
      </w:r>
      <w:r>
        <w:t>We use two values</w:t>
      </w:r>
      <w:r w:rsidR="00B3581F">
        <w:t xml:space="preserve"> (0.5 and 0). Both reveal that binning generates wider confidence intervals than MLE, but the bias in the median estimates only appears with </w:t>
      </w:r>
      <w:r w:rsidR="001750E0">
        <w:t xml:space="preserve">the slope of 0.5. That make me wonder if the bias will reliably get smaller as the environmental slope approaches zero. </w:t>
      </w:r>
    </w:p>
    <w:p w14:paraId="25BAFA95" w14:textId="77777777" w:rsidR="001750E0" w:rsidRDefault="001750E0">
      <w:pPr>
        <w:pStyle w:val="CommentText"/>
      </w:pPr>
    </w:p>
    <w:p w14:paraId="79D226DB" w14:textId="61A55E68" w:rsidR="001750E0" w:rsidRDefault="001750E0">
      <w:pPr>
        <w:pStyle w:val="CommentText"/>
      </w:pPr>
      <w:r>
        <w:t xml:space="preserve">Could we simulate a range of slopes (e.g. 0.5, 0.4, 0.3, 0.2, 0.1 and 0) instead of just two. </w:t>
      </w:r>
    </w:p>
  </w:comment>
  <w:comment w:id="79" w:author="James Junker" w:date="2022-10-03T17:16:00Z" w:initials="JJ">
    <w:p w14:paraId="6DD1B529" w14:textId="77777777" w:rsidR="000227DA" w:rsidRDefault="000227DA" w:rsidP="00D82509">
      <w:pPr>
        <w:autoSpaceDE w:val="0"/>
        <w:autoSpaceDN w:val="0"/>
        <w:adjustRightInd w:val="0"/>
        <w:spacing w:after="0"/>
        <w:rPr>
          <w:rFonts w:ascii="AdvTimes" w:eastAsia="AdvTimes" w:cs="AdvTimes"/>
          <w:sz w:val="14"/>
          <w:szCs w:val="14"/>
        </w:rPr>
      </w:pPr>
      <w:r>
        <w:rPr>
          <w:rStyle w:val="CommentReference"/>
        </w:rPr>
        <w:annotationRef/>
      </w:r>
      <w:r>
        <w:rPr>
          <w:rFonts w:ascii="AdvTimes" w:eastAsia="AdvTimes" w:cs="AdvTimes"/>
          <w:sz w:val="14"/>
          <w:szCs w:val="14"/>
        </w:rPr>
        <w:t xml:space="preserve">Blanchard, J.L., </w:t>
      </w:r>
      <w:proofErr w:type="spellStart"/>
      <w:r>
        <w:rPr>
          <w:rFonts w:ascii="AdvTimes" w:eastAsia="AdvTimes" w:cs="AdvTimes"/>
          <w:sz w:val="14"/>
          <w:szCs w:val="14"/>
        </w:rPr>
        <w:t>Dulvy</w:t>
      </w:r>
      <w:proofErr w:type="spellEnd"/>
      <w:r>
        <w:rPr>
          <w:rFonts w:ascii="AdvTimes" w:eastAsia="AdvTimes" w:cs="AdvTimes"/>
          <w:sz w:val="14"/>
          <w:szCs w:val="14"/>
        </w:rPr>
        <w:t xml:space="preserve">, N.K., Jennings, S., Ellis, J.R., </w:t>
      </w:r>
      <w:proofErr w:type="spellStart"/>
      <w:r>
        <w:rPr>
          <w:rFonts w:ascii="AdvTimes" w:eastAsia="AdvTimes" w:cs="AdvTimes"/>
          <w:sz w:val="14"/>
          <w:szCs w:val="14"/>
        </w:rPr>
        <w:t>Pinnegar</w:t>
      </w:r>
      <w:proofErr w:type="spellEnd"/>
      <w:r>
        <w:rPr>
          <w:rFonts w:ascii="AdvTimes" w:eastAsia="AdvTimes" w:cs="AdvTimes"/>
          <w:sz w:val="14"/>
          <w:szCs w:val="14"/>
        </w:rPr>
        <w:t>, J.K., Tidd, A. &amp;</w:t>
      </w:r>
    </w:p>
    <w:p w14:paraId="211FDB29" w14:textId="77777777" w:rsidR="000227DA" w:rsidRDefault="000227DA" w:rsidP="00D82509">
      <w:pPr>
        <w:autoSpaceDE w:val="0"/>
        <w:autoSpaceDN w:val="0"/>
        <w:adjustRightInd w:val="0"/>
        <w:spacing w:after="0"/>
        <w:rPr>
          <w:rFonts w:ascii="AdvTimes" w:eastAsia="AdvTimes" w:cs="AdvTimes"/>
          <w:sz w:val="14"/>
          <w:szCs w:val="14"/>
        </w:rPr>
      </w:pPr>
      <w:r>
        <w:rPr>
          <w:rFonts w:ascii="AdvTimes" w:eastAsia="AdvTimes" w:cs="AdvTimes"/>
          <w:sz w:val="14"/>
          <w:szCs w:val="14"/>
        </w:rPr>
        <w:t>Kell, L.T. (2005) Do climate and fishing influence size-based indicators of Celtic</w:t>
      </w:r>
    </w:p>
    <w:p w14:paraId="5E2771B5" w14:textId="77777777" w:rsidR="000227DA" w:rsidRDefault="000227DA" w:rsidP="00D82509">
      <w:pPr>
        <w:autoSpaceDE w:val="0"/>
        <w:autoSpaceDN w:val="0"/>
        <w:adjustRightInd w:val="0"/>
        <w:spacing w:after="0"/>
        <w:rPr>
          <w:rFonts w:ascii="AdvTTec369687+20" w:eastAsia="AdvTimes" w:hAnsi="AdvTTec369687+20" w:cs="AdvTTec369687+20"/>
          <w:sz w:val="14"/>
          <w:szCs w:val="14"/>
        </w:rPr>
      </w:pPr>
      <w:r>
        <w:rPr>
          <w:rFonts w:ascii="AdvTimes" w:eastAsia="AdvTimes" w:cs="AdvTimes"/>
          <w:sz w:val="14"/>
          <w:szCs w:val="14"/>
        </w:rPr>
        <w:t xml:space="preserve">Sea fish community structure? </w:t>
      </w:r>
      <w:r>
        <w:rPr>
          <w:rFonts w:ascii="AdvTimes-i" w:eastAsia="AdvTimes" w:hAnsi="AdvTimes-i" w:cs="AdvTimes-i"/>
          <w:sz w:val="14"/>
          <w:szCs w:val="14"/>
        </w:rPr>
        <w:t xml:space="preserve">ICES Journal of Marine Science, </w:t>
      </w:r>
      <w:r>
        <w:rPr>
          <w:rFonts w:ascii="AdvTimes-b" w:eastAsia="AdvTimes" w:hAnsi="AdvTimes-b" w:cs="AdvTimes-b"/>
          <w:sz w:val="14"/>
          <w:szCs w:val="14"/>
        </w:rPr>
        <w:t xml:space="preserve">62, </w:t>
      </w:r>
      <w:r>
        <w:rPr>
          <w:rFonts w:ascii="AdvTimes" w:eastAsia="AdvTimes" w:cs="AdvTimes"/>
          <w:sz w:val="14"/>
          <w:szCs w:val="14"/>
        </w:rPr>
        <w:t>405</w:t>
      </w:r>
      <w:r>
        <w:rPr>
          <w:rFonts w:ascii="AdvTTec369687+20" w:eastAsia="AdvTimes" w:hAnsi="AdvTTec369687+20" w:cs="AdvTTec369687+20"/>
          <w:sz w:val="14"/>
          <w:szCs w:val="14"/>
        </w:rPr>
        <w:t>–</w:t>
      </w:r>
    </w:p>
    <w:p w14:paraId="5969BAF4" w14:textId="77777777" w:rsidR="000227DA" w:rsidRDefault="000227DA" w:rsidP="00D82509">
      <w:pPr>
        <w:pStyle w:val="CommentText"/>
        <w:rPr>
          <w:rFonts w:ascii="AdvTimes" w:eastAsia="AdvTimes" w:cs="AdvTimes"/>
          <w:sz w:val="14"/>
          <w:szCs w:val="14"/>
        </w:rPr>
      </w:pPr>
      <w:r>
        <w:rPr>
          <w:rFonts w:ascii="AdvTimes" w:eastAsia="AdvTimes" w:cs="AdvTimes"/>
          <w:sz w:val="14"/>
          <w:szCs w:val="14"/>
        </w:rPr>
        <w:t>411.</w:t>
      </w:r>
    </w:p>
    <w:p w14:paraId="0E6320B6" w14:textId="77777777" w:rsidR="000227DA" w:rsidRDefault="000227DA" w:rsidP="00D82509">
      <w:pPr>
        <w:pStyle w:val="CommentText"/>
      </w:pPr>
    </w:p>
    <w:p w14:paraId="44F2731E" w14:textId="501B3BBE" w:rsidR="000227DA" w:rsidRDefault="000227DA" w:rsidP="00D82509">
      <w:pPr>
        <w:pStyle w:val="CommentText"/>
      </w:pPr>
      <w:r>
        <w:t>I don’t know if this is the same methods (they refer to biomass, so maybe not), but they reference it in Edwards et al. 2017 figure 6</w:t>
      </w:r>
    </w:p>
  </w:comment>
  <w:comment w:id="82" w:author="Wesner, Jeff S" w:date="2022-10-05T15:20:00Z" w:initials="WJS">
    <w:p w14:paraId="1DD247BD" w14:textId="539B71CE" w:rsidR="00071E9D" w:rsidRDefault="00071E9D">
      <w:pPr>
        <w:pStyle w:val="CommentText"/>
      </w:pPr>
      <w:r>
        <w:rPr>
          <w:rStyle w:val="CommentReference"/>
        </w:rPr>
        <w:annotationRef/>
      </w:r>
      <w:r>
        <w:t xml:space="preserve">How many groups does this create? I’m guessing that it is sometimes less than 6 and sometimes more. Does that impact the </w:t>
      </w:r>
      <w:r w:rsidR="000D1A93">
        <w:t xml:space="preserve">bias relative to the 6 bins of the </w:t>
      </w:r>
      <w:proofErr w:type="spellStart"/>
      <w:r w:rsidR="000D1A93">
        <w:t>ELBn</w:t>
      </w:r>
      <w:proofErr w:type="spellEnd"/>
      <w:r w:rsidR="000D1A93">
        <w:t>?</w:t>
      </w:r>
    </w:p>
  </w:comment>
  <w:comment w:id="83" w:author="Wesner, Jeff S" w:date="2022-10-05T15:19:00Z" w:initials="WJS">
    <w:p w14:paraId="7327F4D6" w14:textId="2E96AEE5" w:rsidR="00D9133E" w:rsidRDefault="00D9133E">
      <w:pPr>
        <w:pStyle w:val="CommentText"/>
      </w:pPr>
      <w:r>
        <w:rPr>
          <w:rStyle w:val="CommentReference"/>
        </w:rPr>
        <w:annotationRef/>
      </w:r>
      <w:r>
        <w:t>A plot of each method would help here, where a) is NAS, b) i</w:t>
      </w:r>
      <w:r w:rsidR="005B0F36">
        <w:t xml:space="preserve">s </w:t>
      </w:r>
      <w:proofErr w:type="spellStart"/>
      <w:r w:rsidR="005B0F36">
        <w:t>ELBn</w:t>
      </w:r>
      <w:proofErr w:type="spellEnd"/>
      <w:r w:rsidR="005B0F36">
        <w:t>, and c) is the ISD.</w:t>
      </w:r>
      <w:r w:rsidR="0041108F">
        <w:t xml:space="preserve"> In other words, a single dataset plotted three ways.</w:t>
      </w:r>
    </w:p>
  </w:comment>
  <w:comment w:id="84" w:author="Wesner, Jeff S" w:date="2022-10-05T15:22:00Z" w:initials="WJS">
    <w:p w14:paraId="57D82AE2" w14:textId="63DF6B20" w:rsidR="0041108F" w:rsidRDefault="0041108F">
      <w:pPr>
        <w:pStyle w:val="CommentText"/>
      </w:pPr>
      <w:r>
        <w:rPr>
          <w:rStyle w:val="CommentReference"/>
        </w:rPr>
        <w:annotationRef/>
      </w:r>
      <w:r w:rsidR="00AA10A4">
        <w:t xml:space="preserve">Responding to your NOTE here. I think just delete this sentence altogether. </w:t>
      </w:r>
    </w:p>
  </w:comment>
  <w:comment w:id="90" w:author="Wesner, Jeff S" w:date="2022-10-05T15:23:00Z" w:initials="WJS">
    <w:p w14:paraId="208161B6" w14:textId="4918C2B4" w:rsidR="007156E0" w:rsidRDefault="007156E0">
      <w:pPr>
        <w:pStyle w:val="CommentText"/>
      </w:pPr>
      <w:r>
        <w:rPr>
          <w:rStyle w:val="CommentReference"/>
        </w:rPr>
        <w:annotationRef/>
      </w:r>
      <w:r w:rsidR="00D0192C">
        <w:t>Let’s add the -0.5X reference line here and elsewhere. And make this half as tall maybe?</w:t>
      </w:r>
    </w:p>
  </w:comment>
  <w:comment w:id="91" w:author="James Junker" w:date="2022-09-30T13:29:00Z" w:initials="JJ">
    <w:p w14:paraId="27DEF79A" w14:textId="20D2D14E" w:rsidR="000227DA" w:rsidRDefault="000227DA">
      <w:pPr>
        <w:pStyle w:val="CommentText"/>
      </w:pPr>
      <w:r>
        <w:rPr>
          <w:rStyle w:val="CommentReference"/>
        </w:rPr>
        <w:annotationRef/>
      </w:r>
      <w:r>
        <w:t>I dig this panel better. Just more aesthetically pleasing to me.</w:t>
      </w:r>
    </w:p>
  </w:comment>
  <w:comment w:id="92" w:author="Wesner, Jeff S" w:date="2022-10-05T15:25:00Z" w:initials="WJS">
    <w:p w14:paraId="20179403" w14:textId="218DB351" w:rsidR="00A12AFB" w:rsidRDefault="00A12AFB">
      <w:pPr>
        <w:pStyle w:val="CommentText"/>
      </w:pPr>
      <w:r>
        <w:rPr>
          <w:rStyle w:val="CommentReference"/>
        </w:rPr>
        <w:annotationRef/>
      </w:r>
      <w:r>
        <w:t xml:space="preserve">Agree. </w:t>
      </w:r>
      <w:r w:rsidR="00A417A9">
        <w:t>I like the color scheme too. It doesn’t show up in grayscale though. Maybe not a big deal since the facet still distinguish.</w:t>
      </w:r>
    </w:p>
  </w:comment>
  <w:comment w:id="93" w:author="Wesner, Jeff S" w:date="2022-10-05T15:26:00Z" w:initials="WJS">
    <w:p w14:paraId="7DDD4D8B" w14:textId="4D516E9E" w:rsidR="00D60D1A" w:rsidRDefault="00C47F05">
      <w:pPr>
        <w:pStyle w:val="CommentText"/>
      </w:pPr>
      <w:r>
        <w:rPr>
          <w:rStyle w:val="CommentReference"/>
        </w:rPr>
        <w:annotationRef/>
      </w:r>
      <w:r w:rsidR="002020F5">
        <w:t xml:space="preserve">I’m not sure I agree. The </w:t>
      </w:r>
      <w:proofErr w:type="spellStart"/>
      <w:r w:rsidR="002020F5">
        <w:t>halfeye</w:t>
      </w:r>
      <w:proofErr w:type="spellEnd"/>
      <w:r w:rsidR="002020F5">
        <w:t xml:space="preserve"> figure below shows that the estimates are quite different from each other.</w:t>
      </w:r>
      <w:r w:rsidR="00393737">
        <w:t xml:space="preserve"> And since these are simulated data from a known </w:t>
      </w:r>
      <w:r w:rsidR="00D60D1A">
        <w:t>slope</w:t>
      </w:r>
      <w:r w:rsidR="00393737">
        <w:t xml:space="preserve">, the margin for determining something as “close” </w:t>
      </w:r>
      <w:r w:rsidR="00D60D1A">
        <w:t xml:space="preserve">should be </w:t>
      </w:r>
      <w:proofErr w:type="gramStart"/>
      <w:r w:rsidR="00D60D1A">
        <w:t>pretty slim</w:t>
      </w:r>
      <w:proofErr w:type="gramEnd"/>
      <w:r w:rsidR="00393737">
        <w:t>.</w:t>
      </w:r>
    </w:p>
    <w:p w14:paraId="14B63490" w14:textId="77777777" w:rsidR="00D60D1A" w:rsidRDefault="00D60D1A">
      <w:pPr>
        <w:pStyle w:val="CommentText"/>
      </w:pPr>
    </w:p>
    <w:p w14:paraId="7C160D15" w14:textId="6787CB49" w:rsidR="00C47F05" w:rsidRDefault="00D60D1A">
      <w:pPr>
        <w:pStyle w:val="CommentText"/>
      </w:pPr>
      <w:r>
        <w:t>Let’s discuss how to decide on the categorical conclusions here. I don’t have any good answers</w:t>
      </w:r>
      <w:r w:rsidR="001A78F9">
        <w:t xml:space="preserve"> but I’m sure the literature on simulation and model comparison can help us out</w:t>
      </w:r>
      <w:r>
        <w:t>.</w:t>
      </w:r>
      <w:r w:rsidR="00393737">
        <w:t xml:space="preserve"> </w:t>
      </w:r>
    </w:p>
  </w:comment>
  <w:comment w:id="95" w:author="Wesner, Jeff S" w:date="2022-10-05T15:30:00Z" w:initials="WJS">
    <w:p w14:paraId="39BD47EC" w14:textId="16BC21DE" w:rsidR="00C80F5C" w:rsidRDefault="00C80F5C">
      <w:pPr>
        <w:pStyle w:val="CommentText"/>
      </w:pPr>
      <w:r>
        <w:rPr>
          <w:rStyle w:val="CommentReference"/>
        </w:rPr>
        <w:annotationRef/>
      </w:r>
      <w:r>
        <w:t>But not MLE, right?</w:t>
      </w:r>
    </w:p>
  </w:comment>
  <w:comment w:id="97" w:author="Wesner, Jeff S" w:date="2022-10-05T15:32:00Z" w:initials="WJS">
    <w:p w14:paraId="1859CD9F" w14:textId="04E64ED7" w:rsidR="004364A3" w:rsidRDefault="004364A3">
      <w:pPr>
        <w:pStyle w:val="CommentText"/>
      </w:pPr>
      <w:r>
        <w:rPr>
          <w:rStyle w:val="CommentReference"/>
        </w:rPr>
        <w:annotationRef/>
      </w:r>
      <w:r>
        <w:t xml:space="preserve">This is </w:t>
      </w:r>
      <w:proofErr w:type="gramStart"/>
      <w:r>
        <w:t>really interesting</w:t>
      </w:r>
      <w:proofErr w:type="gramEnd"/>
      <w:r>
        <w:t xml:space="preserve"> and worth exploring more. </w:t>
      </w:r>
      <w:r w:rsidR="00D41F4D">
        <w:t xml:space="preserve">For </w:t>
      </w:r>
      <w:proofErr w:type="gramStart"/>
      <w:r w:rsidR="00D41F4D">
        <w:t>all of</w:t>
      </w:r>
      <w:proofErr w:type="gramEnd"/>
      <w:r w:rsidR="00D41F4D">
        <w:t xml:space="preserve"> the comparisons, the environmental slope for MLE is steeper than the other two. </w:t>
      </w:r>
      <w:r w:rsidR="003C3AC8">
        <w:t xml:space="preserve">Does binning </w:t>
      </w:r>
      <w:r w:rsidR="00B44E25">
        <w:t>produce a bias away from highly negative</w:t>
      </w:r>
      <w:r w:rsidR="004C724E">
        <w:t xml:space="preserve"> exponents?</w:t>
      </w:r>
    </w:p>
  </w:comment>
  <w:comment w:id="99" w:author="Wesner, Jeff S" w:date="2022-10-05T15:38:00Z" w:initials="WJS">
    <w:p w14:paraId="3D8F3AD2" w14:textId="42542882" w:rsidR="00235CC8" w:rsidRDefault="00235CC8">
      <w:pPr>
        <w:pStyle w:val="CommentText"/>
      </w:pPr>
      <w:r>
        <w:rPr>
          <w:rStyle w:val="CommentReference"/>
        </w:rPr>
        <w:annotationRef/>
      </w:r>
      <w:r>
        <w:t>Re-emphasizing my comment above.</w:t>
      </w:r>
      <w:r w:rsidR="00725791">
        <w:t xml:space="preserve"> Nearly </w:t>
      </w:r>
      <w:proofErr w:type="gramStart"/>
      <w:r w:rsidR="00725791">
        <w:t>all of</w:t>
      </w:r>
      <w:proofErr w:type="gramEnd"/>
      <w:r w:rsidR="00725791">
        <w:t xml:space="preserve"> the density for NAS is to the right of the know value. </w:t>
      </w:r>
      <w:r w:rsidR="00F876FD">
        <w:t xml:space="preserve">I don’t think we could get that unless there was something systematically biased with NAS (and maybe </w:t>
      </w:r>
      <w:proofErr w:type="spellStart"/>
      <w:r w:rsidR="00F876FD">
        <w:t>ELBn</w:t>
      </w:r>
      <w:proofErr w:type="spellEnd"/>
      <w:r w:rsidR="00F876FD">
        <w:t>)</w:t>
      </w:r>
      <w:r w:rsidR="00394493">
        <w:t>, regardless of how close the median is in terms of absolute numbers.</w:t>
      </w:r>
    </w:p>
  </w:comment>
  <w:comment w:id="100" w:author="James Junker" w:date="2022-09-30T13:34:00Z" w:initials="JJ">
    <w:p w14:paraId="3829AD06" w14:textId="433D2A6E" w:rsidR="000227DA" w:rsidRDefault="000227DA">
      <w:pPr>
        <w:pStyle w:val="CommentText"/>
      </w:pPr>
      <w:r>
        <w:rPr>
          <w:rStyle w:val="CommentReference"/>
        </w:rPr>
        <w:annotationRef/>
      </w:r>
      <w:r>
        <w:t>These values look off to me, could just be me misreading the figure above.</w:t>
      </w:r>
    </w:p>
  </w:comment>
  <w:comment w:id="101" w:author="James Junker" w:date="2022-10-03T12:51:00Z" w:initials="JJ">
    <w:p w14:paraId="03D89EE6" w14:textId="1395E0C2" w:rsidR="000227DA" w:rsidRDefault="000227DA">
      <w:pPr>
        <w:pStyle w:val="CommentText"/>
      </w:pPr>
      <w:r>
        <w:rPr>
          <w:rStyle w:val="CommentReference"/>
        </w:rPr>
        <w:annotationRef/>
      </w:r>
      <w:r>
        <w:t>I do prefer the ‘new’ style</w:t>
      </w:r>
    </w:p>
  </w:comment>
  <w:comment w:id="103" w:author="James Junker" w:date="2022-09-30T13:41:00Z" w:initials="JJ">
    <w:p w14:paraId="6F7B45C2" w14:textId="1CDE1C7E" w:rsidR="000227DA" w:rsidRDefault="000227DA">
      <w:pPr>
        <w:pStyle w:val="CommentText"/>
      </w:pPr>
      <w:r>
        <w:rPr>
          <w:rStyle w:val="CommentReference"/>
        </w:rPr>
        <w:annotationRef/>
      </w:r>
      <w:r>
        <w:t>I like this framing here, really hits home that there might be some important differences in type 1 error among methods. It almost seems like the entire distribution from MLE is narrower than 66</w:t>
      </w:r>
      <w:r w:rsidRPr="00816A5D">
        <w:rPr>
          <w:vertAlign w:val="superscript"/>
        </w:rPr>
        <w:t>th</w:t>
      </w:r>
      <w:r>
        <w:t xml:space="preserve">% of others. </w:t>
      </w:r>
    </w:p>
    <w:p w14:paraId="360521C2" w14:textId="77777777" w:rsidR="000227DA" w:rsidRDefault="000227DA">
      <w:pPr>
        <w:pStyle w:val="CommentText"/>
      </w:pPr>
    </w:p>
    <w:p w14:paraId="7133471A" w14:textId="7E9D9588" w:rsidR="000227DA" w:rsidRDefault="000227DA">
      <w:pPr>
        <w:pStyle w:val="CommentText"/>
      </w:pPr>
      <w:r>
        <w:t xml:space="preserve">An important consideration is if we want to put this in a hypothesis testing framing, currently the MS shies away from that (but essentially does a power </w:t>
      </w:r>
      <w:proofErr w:type="gramStart"/>
      <w:r>
        <w:t>analysis )</w:t>
      </w:r>
      <w:proofErr w:type="gramEnd"/>
      <w:r>
        <w:t xml:space="preserve"> , but we could layer that in by thinking of the ability to detect (or falsely detect) a certain level of change.  For example, in the figure below we see </w:t>
      </w:r>
      <w:proofErr w:type="spellStart"/>
      <w:r>
        <w:t>ELBn</w:t>
      </w:r>
      <w:proofErr w:type="spellEnd"/>
      <w:r>
        <w:t xml:space="preserve"> and NAS have variation in estimates up to ~0.2. Certainly, some of the OLS regression coefficients have confidence intervals that overlap the true zero, while some of the more extreme ones likely do not. And this is further dependent on sample size…I think we had some discussion of this last time, but I can’t fully remember.</w:t>
      </w:r>
    </w:p>
  </w:comment>
  <w:comment w:id="106" w:author="James Junker" w:date="2022-09-30T13:58:00Z" w:initials="JJ">
    <w:p w14:paraId="1AED5E4A" w14:textId="195B1A9A" w:rsidR="000227DA" w:rsidRDefault="000227DA">
      <w:pPr>
        <w:pStyle w:val="CommentText"/>
      </w:pPr>
      <w:r>
        <w:rPr>
          <w:rStyle w:val="CommentReference"/>
        </w:rPr>
        <w:annotationRef/>
      </w:r>
      <w:r>
        <w:t>This was confusing to me at first because it appeared to say the same thing but different.</w:t>
      </w:r>
    </w:p>
  </w:comment>
  <w:comment w:id="117" w:author="James Junker" w:date="2022-09-30T14:04:00Z" w:initials="JJ">
    <w:p w14:paraId="65C097F5" w14:textId="665B7788" w:rsidR="000227DA" w:rsidRDefault="000227DA">
      <w:pPr>
        <w:pStyle w:val="CommentText"/>
      </w:pPr>
      <w:r>
        <w:rPr>
          <w:rStyle w:val="CommentReference"/>
        </w:rPr>
        <w:annotationRef/>
      </w:r>
      <w:r>
        <w:t>I am unsure about this value and what it is referring to between the 0.13 units and 0.59 to 0.72 values. Does the 0.59-0.72 refer to the predicted change across the AMD gradient? I.e. 9.5*0.063 to 0.076, right? Then what is the 0.13 units referring to? Apologies for being dense here.</w:t>
      </w:r>
    </w:p>
  </w:comment>
  <w:comment w:id="118" w:author="James Junker" w:date="2022-09-30T14:10:00Z" w:initials="JJ">
    <w:p w14:paraId="5AEEE0C2" w14:textId="1E646BF5" w:rsidR="000227DA" w:rsidRDefault="000227DA">
      <w:pPr>
        <w:pStyle w:val="CommentText"/>
      </w:pPr>
      <w:r>
        <w:rPr>
          <w:rStyle w:val="CommentReference"/>
        </w:rPr>
        <w:annotationRef/>
      </w:r>
      <w:r>
        <w:t>I tried to rework this because my initial response was like, ‘wait aren’t they opposite signs?’ after reading, “Similar to AMD results…”</w:t>
      </w:r>
    </w:p>
  </w:comment>
  <w:comment w:id="133" w:author="James Junker" w:date="2022-09-30T14:12:00Z" w:initials="JJ">
    <w:p w14:paraId="36207331" w14:textId="29E32E88" w:rsidR="000227DA" w:rsidRDefault="000227DA">
      <w:pPr>
        <w:pStyle w:val="CommentText"/>
      </w:pPr>
      <w:r>
        <w:rPr>
          <w:rStyle w:val="CommentReference"/>
        </w:rPr>
        <w:annotationRef/>
      </w:r>
      <w:r>
        <w:t>$^\circ$</w:t>
      </w:r>
    </w:p>
  </w:comment>
  <w:comment w:id="138" w:author="James Junker" w:date="2022-09-30T14:14:00Z" w:initials="JJ">
    <w:p w14:paraId="57770358" w14:textId="3A4A4A8A" w:rsidR="000227DA" w:rsidRDefault="000227DA">
      <w:pPr>
        <w:pStyle w:val="CommentText"/>
      </w:pPr>
      <w:r>
        <w:rPr>
          <w:rStyle w:val="CommentReference"/>
        </w:rPr>
        <w:annotationRef/>
      </w:r>
      <w:r>
        <w:t xml:space="preserve">Okay, I think I am getting this now. The 0.11 here (and 0.13 above) is referring to the range in estimated absolute change across the gradient among methods (0.17-0.06 = 0.11). </w:t>
      </w:r>
    </w:p>
  </w:comment>
  <w:comment w:id="134" w:author="James Junker" w:date="2022-09-30T14:13:00Z" w:initials="JJ">
    <w:p w14:paraId="65C9E098" w14:textId="595082A4" w:rsidR="000227DA" w:rsidRDefault="000227DA">
      <w:pPr>
        <w:pStyle w:val="CommentText"/>
      </w:pPr>
      <w:r>
        <w:rPr>
          <w:rStyle w:val="CommentReference"/>
        </w:rPr>
        <w:annotationRef/>
      </w:r>
      <w:r>
        <w:t>Similar to above I have a tough time interpreting this bit.</w:t>
      </w:r>
    </w:p>
  </w:comment>
  <w:comment w:id="140" w:author="James Junker" w:date="2022-10-03T13:41:00Z" w:initials="JJ">
    <w:p w14:paraId="5642440D" w14:textId="535272CB" w:rsidR="000227DA" w:rsidRDefault="000227DA">
      <w:pPr>
        <w:pStyle w:val="CommentText"/>
      </w:pPr>
      <w:r>
        <w:rPr>
          <w:rStyle w:val="CommentReference"/>
        </w:rPr>
        <w:annotationRef/>
      </w:r>
      <w:r>
        <w:t>Was there a reason for choosing 0.2 here rather than 0.1 again? I think that it draws an easier comparison to the above. Simply sliding the lambda window but maintaining the beta.</w:t>
      </w:r>
    </w:p>
  </w:comment>
  <w:comment w:id="141" w:author="James Junker" w:date="2022-10-03T16:15:00Z" w:initials="JJ">
    <w:p w14:paraId="76EE13A2" w14:textId="08619B11" w:rsidR="000227DA" w:rsidRDefault="000227DA">
      <w:pPr>
        <w:pStyle w:val="CommentText"/>
      </w:pPr>
      <w:r>
        <w:rPr>
          <w:rStyle w:val="CommentReference"/>
        </w:rPr>
        <w:annotationRef/>
      </w:r>
      <w:r>
        <w:t>It is a bit tough to tell, but the lower reps generally have greater variability, right? I wonder if there is a way to layer in that aspect (if it is in fact true). Kind of like the left figure below. Right is just a slice if you were to look at distribution of beta estimates.</w:t>
      </w:r>
    </w:p>
    <w:p w14:paraId="24618341" w14:textId="151CA584" w:rsidR="000227DA" w:rsidRDefault="000227DA">
      <w:pPr>
        <w:pStyle w:val="CommentText"/>
      </w:pPr>
      <w:r>
        <w:rPr>
          <w:noProof/>
        </w:rPr>
        <w:drawing>
          <wp:inline distT="0" distB="0" distL="0" distR="0" wp14:anchorId="070666E3" wp14:editId="1B9656A6">
            <wp:extent cx="2369271" cy="987703"/>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386600" cy="994927"/>
                    </a:xfrm>
                    <a:prstGeom prst="rect">
                      <a:avLst/>
                    </a:prstGeom>
                  </pic:spPr>
                </pic:pic>
              </a:graphicData>
            </a:graphic>
          </wp:inline>
        </w:drawing>
      </w:r>
    </w:p>
  </w:comment>
  <w:comment w:id="143" w:author="James Junker" w:date="2022-10-03T16:40:00Z" w:initials="JJ">
    <w:p w14:paraId="378082F2" w14:textId="6B535080" w:rsidR="000227DA" w:rsidRDefault="000227DA">
      <w:pPr>
        <w:pStyle w:val="CommentText"/>
      </w:pPr>
      <w:r>
        <w:rPr>
          <w:rStyle w:val="CommentReference"/>
        </w:rPr>
        <w:annotationRef/>
      </w:r>
      <w:r>
        <w:t xml:space="preserve">I think this suggest some reasoning to focus on the limits of statistical detection across the methods. While this might be blasphemous to the Bayesian’s within, it might increase the impact and then can lead to the importance to develop methods in other forms of inference (cough </w:t>
      </w:r>
      <w:proofErr w:type="spellStart"/>
      <w:r>
        <w:t>cough</w:t>
      </w:r>
      <w:proofErr w:type="spellEnd"/>
      <w:r>
        <w:t xml:space="preserve">, Jeff’s recent </w:t>
      </w:r>
      <w:proofErr w:type="spellStart"/>
      <w:r>
        <w:t>bayes</w:t>
      </w:r>
      <w:proofErr w:type="spellEnd"/>
      <w:r>
        <w:t xml:space="preserve"> developments).</w:t>
      </w:r>
    </w:p>
  </w:comment>
  <w:comment w:id="151" w:author="James Junker" w:date="2022-10-03T17:06:00Z" w:initials="JJ">
    <w:p w14:paraId="657FC6BC" w14:textId="031D5BB9" w:rsidR="000227DA" w:rsidRDefault="000227DA">
      <w:pPr>
        <w:pStyle w:val="CommentText"/>
      </w:pPr>
      <w:r>
        <w:rPr>
          <w:rStyle w:val="CommentReference"/>
        </w:rPr>
        <w:annotationRef/>
      </w:r>
      <w:r>
        <w:t>For some reason describing exponents like this makes more sense to me. That might just be my brain, so probably best to go with what makes sense to most folks.</w:t>
      </w:r>
    </w:p>
  </w:comment>
  <w:comment w:id="153" w:author="James Junker" w:date="2022-10-03T17:44:00Z" w:initials="JJ">
    <w:p w14:paraId="644FEDE7" w14:textId="1B0E13AC" w:rsidR="000227DA" w:rsidRDefault="000227DA">
      <w:pPr>
        <w:pStyle w:val="CommentText"/>
      </w:pPr>
      <w:r>
        <w:rPr>
          <w:rStyle w:val="CommentReference"/>
        </w:rPr>
        <w:annotationRef/>
      </w:r>
      <w:r>
        <w:t>This statement is unclear to me, reduced variation seems like a better performance.</w:t>
      </w:r>
    </w:p>
  </w:comment>
  <w:comment w:id="154" w:author="James Junker" w:date="2022-10-03T17:43:00Z" w:initials="JJ">
    <w:p w14:paraId="4483BFCC" w14:textId="5D8D75F4" w:rsidR="000227DA" w:rsidRDefault="000227DA">
      <w:pPr>
        <w:pStyle w:val="CommentText"/>
      </w:pPr>
      <w:r>
        <w:rPr>
          <w:rStyle w:val="CommentReference"/>
        </w:rPr>
        <w:annotationRef/>
      </w:r>
      <w:r>
        <w:t>I might push back against this also, or at least suggest that we be more precise here. The difference in estimated change across the gradients can be 50-100% of the range normally presented.</w:t>
      </w:r>
    </w:p>
  </w:comment>
  <w:comment w:id="157" w:author="James Junker" w:date="2022-10-03T17:49:00Z" w:initials="JJ">
    <w:p w14:paraId="2C797AE3" w14:textId="70D51831" w:rsidR="000227DA" w:rsidRDefault="000227DA">
      <w:pPr>
        <w:pStyle w:val="CommentText"/>
      </w:pPr>
      <w:r>
        <w:rPr>
          <w:rStyle w:val="CommentReference"/>
        </w:rPr>
        <w:annotationRef/>
      </w:r>
      <w:r>
        <w:t>I think this is probably best suited for another paper in the near-</w:t>
      </w:r>
      <w:proofErr w:type="spellStart"/>
      <w:r>
        <w:t>ish</w:t>
      </w:r>
      <w:proofErr w:type="spellEnd"/>
      <w:r>
        <w:t xml:space="preserve"> future. The ideas are super interesting and something we should run with.</w:t>
      </w:r>
    </w:p>
  </w:comment>
  <w:comment w:id="158" w:author="Wesner, Jeff S" w:date="2022-10-05T15:46:00Z" w:initials="WJS">
    <w:p w14:paraId="6B4B0A93" w14:textId="0C67F890" w:rsidR="00C83A1A" w:rsidRDefault="00C83A1A">
      <w:pPr>
        <w:pStyle w:val="CommentText"/>
      </w:pPr>
      <w:r>
        <w:rPr>
          <w:rStyle w:val="CommentReference"/>
        </w:rPr>
        <w:annotationRef/>
      </w:r>
      <w:r w:rsidR="008A656B">
        <w:t>Agree, and I love the ideas in it as well.</w:t>
      </w:r>
    </w:p>
  </w:comment>
  <w:comment w:id="160" w:author="James Junker" w:date="2022-10-04T09:17:00Z" w:initials="JJ">
    <w:p w14:paraId="16F19F12" w14:textId="73CDE788" w:rsidR="000227DA" w:rsidRDefault="000227DA">
      <w:pPr>
        <w:pStyle w:val="CommentText"/>
      </w:pPr>
      <w:r>
        <w:rPr>
          <w:rStyle w:val="CommentReference"/>
        </w:rPr>
        <w:annotationRef/>
      </w:r>
      <w:r>
        <w:t xml:space="preserve">I think we should rethink this statement </w:t>
      </w:r>
      <w:proofErr w:type="gramStart"/>
      <w:r>
        <w:t>also, or</w:t>
      </w:r>
      <w:proofErr w:type="gramEnd"/>
      <w:r>
        <w:t xml:space="preserve"> build more specificity into it. The binning methods still have considerably more variability than MLE even at n = 10k. </w:t>
      </w:r>
      <w:proofErr w:type="gramStart"/>
      <w:r>
        <w:t>So</w:t>
      </w:r>
      <w:proofErr w:type="gramEnd"/>
      <w:r>
        <w:t xml:space="preserve"> to say they can perform as well is dependent on the ability to draw similar inferences in my mind. I think a more formal analysis, with particular focus on what inferences would be made (change vs no detectable change, as an example) would allow us to elaborate here and give more explicit advice (e.g., inferences with binning methods is no differences when n &gt; 5k and ~</w:t>
      </w:r>
      <w:r>
        <w:rPr>
          <w:rFonts w:ascii="Calibri" w:hAnsi="Calibri" w:cs="Calibri"/>
        </w:rPr>
        <w:t>λ</w:t>
      </w:r>
      <w:r>
        <w:t xml:space="preserve"> &lt;= 1.7) </w:t>
      </w:r>
    </w:p>
  </w:comment>
  <w:comment w:id="175" w:author="Wesner, Jeff S" w:date="2022-10-05T15:47:00Z" w:initials="WJS">
    <w:p w14:paraId="197B9D92" w14:textId="41E833A5" w:rsidR="00AE74C2" w:rsidRDefault="00AE74C2">
      <w:pPr>
        <w:pStyle w:val="CommentText"/>
      </w:pPr>
      <w:r>
        <w:rPr>
          <w:rStyle w:val="CommentReference"/>
        </w:rPr>
        <w:annotationRef/>
      </w:r>
      <w:r>
        <w:t xml:space="preserve">Any idea why these get more precise </w:t>
      </w:r>
      <w:r w:rsidR="00636EF1">
        <w:t>as lambda increases?</w:t>
      </w:r>
    </w:p>
  </w:comment>
  <w:comment w:id="177" w:author="James Junker" w:date="2022-10-04T09:28:00Z" w:initials="JJ">
    <w:p w14:paraId="07789361" w14:textId="006E3830" w:rsidR="009A0AFC" w:rsidRDefault="009A0AFC">
      <w:pPr>
        <w:pStyle w:val="CommentText"/>
      </w:pPr>
      <w:r>
        <w:rPr>
          <w:rStyle w:val="CommentReference"/>
        </w:rPr>
        <w:annotationRef/>
      </w:r>
      <w:r>
        <w:t xml:space="preserve">I think when we scale the range of environmental values it is </w:t>
      </w:r>
      <w:proofErr w:type="gramStart"/>
      <w:r>
        <w:t>similar to</w:t>
      </w:r>
      <w:proofErr w:type="gramEnd"/>
      <w:r>
        <w:t xml:space="preserve"> simulating a shallower beta (i.e., change of 0.1 vs 0.2 is the same as halving or doubling the environmental gradient range)</w:t>
      </w:r>
      <w:r w:rsidR="00457263">
        <w:t>. The important point is the rate of change (beta) relative to the variability within “sites”</w:t>
      </w:r>
    </w:p>
  </w:comment>
  <w:comment w:id="188" w:author="James Junker" w:date="2022-10-03T16:49:00Z" w:initials="JJ">
    <w:p w14:paraId="2414A0B3" w14:textId="579828BE" w:rsidR="000227DA" w:rsidRDefault="000227DA">
      <w:pPr>
        <w:pStyle w:val="CommentText"/>
      </w:pPr>
      <w:r>
        <w:rPr>
          <w:rStyle w:val="CommentReference"/>
        </w:rPr>
        <w:annotationRef/>
      </w:r>
      <w:r w:rsidR="004340D1">
        <w:t>Does it make sense to expand and more formally fill this table out? Could we divide and conquer and get a bunch of papers, split by method, get stats on magnitude of change, etc. Would this be a useful exercise down the line?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7A78565" w15:done="0"/>
  <w15:commentEx w15:paraId="703A6715" w15:done="0"/>
  <w15:commentEx w15:paraId="0B918512" w15:done="0"/>
  <w15:commentEx w15:paraId="68AAC181" w15:done="0"/>
  <w15:commentEx w15:paraId="664D5B87" w15:done="0"/>
  <w15:commentEx w15:paraId="0218E355" w15:done="0"/>
  <w15:commentEx w15:paraId="55C3A8C6" w15:done="0"/>
  <w15:commentEx w15:paraId="79D226DB" w15:done="0"/>
  <w15:commentEx w15:paraId="44F2731E" w15:done="0"/>
  <w15:commentEx w15:paraId="1DD247BD" w15:done="0"/>
  <w15:commentEx w15:paraId="7327F4D6" w15:done="0"/>
  <w15:commentEx w15:paraId="57D82AE2" w15:done="0"/>
  <w15:commentEx w15:paraId="208161B6" w15:done="0"/>
  <w15:commentEx w15:paraId="27DEF79A" w15:done="0"/>
  <w15:commentEx w15:paraId="20179403" w15:paraIdParent="27DEF79A" w15:done="0"/>
  <w15:commentEx w15:paraId="7C160D15" w15:done="0"/>
  <w15:commentEx w15:paraId="39BD47EC" w15:done="0"/>
  <w15:commentEx w15:paraId="1859CD9F" w15:done="0"/>
  <w15:commentEx w15:paraId="3D8F3AD2" w15:done="0"/>
  <w15:commentEx w15:paraId="3829AD06" w15:done="0"/>
  <w15:commentEx w15:paraId="03D89EE6" w15:done="0"/>
  <w15:commentEx w15:paraId="7133471A" w15:done="0"/>
  <w15:commentEx w15:paraId="1AED5E4A" w15:done="0"/>
  <w15:commentEx w15:paraId="65C097F5" w15:done="0"/>
  <w15:commentEx w15:paraId="5AEEE0C2" w15:done="0"/>
  <w15:commentEx w15:paraId="36207331" w15:done="0"/>
  <w15:commentEx w15:paraId="57770358" w15:done="0"/>
  <w15:commentEx w15:paraId="65C9E098" w15:done="0"/>
  <w15:commentEx w15:paraId="5642440D" w15:done="0"/>
  <w15:commentEx w15:paraId="24618341" w15:done="0"/>
  <w15:commentEx w15:paraId="378082F2" w15:done="0"/>
  <w15:commentEx w15:paraId="657FC6BC" w15:done="0"/>
  <w15:commentEx w15:paraId="644FEDE7" w15:done="0"/>
  <w15:commentEx w15:paraId="4483BFCC" w15:done="0"/>
  <w15:commentEx w15:paraId="2C797AE3" w15:done="0"/>
  <w15:commentEx w15:paraId="6B4B0A93" w15:paraIdParent="2C797AE3" w15:done="0"/>
  <w15:commentEx w15:paraId="16F19F12" w15:done="0"/>
  <w15:commentEx w15:paraId="197B9D92" w15:done="0"/>
  <w15:commentEx w15:paraId="07789361" w15:done="0"/>
  <w15:commentEx w15:paraId="2414A0B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7A78565" w16cid:durableId="26E68149"/>
  <w16cid:commentId w16cid:paraId="703A6715" w16cid:durableId="26E81C41"/>
  <w16cid:commentId w16cid:paraId="0B918512" w16cid:durableId="26E03814"/>
  <w16cid:commentId w16cid:paraId="68AAC181" w16cid:durableId="26E03881"/>
  <w16cid:commentId w16cid:paraId="664D5B87" w16cid:durableId="26E81CC3"/>
  <w16cid:commentId w16cid:paraId="0218E355" w16cid:durableId="26E6780A"/>
  <w16cid:commentId w16cid:paraId="55C3A8C6" w16cid:durableId="26E55790"/>
  <w16cid:commentId w16cid:paraId="79D226DB" w16cid:durableId="26E82451"/>
  <w16cid:commentId w16cid:paraId="44F2731E" w16cid:durableId="26E59786"/>
  <w16cid:commentId w16cid:paraId="1DD247BD" w16cid:durableId="26E81F46"/>
  <w16cid:commentId w16cid:paraId="7327F4D6" w16cid:durableId="26E81F06"/>
  <w16cid:commentId w16cid:paraId="57D82AE2" w16cid:durableId="26E81FB3"/>
  <w16cid:commentId w16cid:paraId="208161B6" w16cid:durableId="26E8200D"/>
  <w16cid:commentId w16cid:paraId="27DEF79A" w16cid:durableId="26E16D9D"/>
  <w16cid:commentId w16cid:paraId="20179403" w16cid:durableId="26E82058"/>
  <w16cid:commentId w16cid:paraId="7C160D15" w16cid:durableId="26E820AF"/>
  <w16cid:commentId w16cid:paraId="39BD47EC" w16cid:durableId="26E8219D"/>
  <w16cid:commentId w16cid:paraId="1859CD9F" w16cid:durableId="26E8220D"/>
  <w16cid:commentId w16cid:paraId="3D8F3AD2" w16cid:durableId="26E8238F"/>
  <w16cid:commentId w16cid:paraId="3829AD06" w16cid:durableId="26E16F03"/>
  <w16cid:commentId w16cid:paraId="03D89EE6" w16cid:durableId="26E5593C"/>
  <w16cid:commentId w16cid:paraId="7133471A" w16cid:durableId="26E17072"/>
  <w16cid:commentId w16cid:paraId="1AED5E4A" w16cid:durableId="26E1749B"/>
  <w16cid:commentId w16cid:paraId="65C097F5" w16cid:durableId="26E175DA"/>
  <w16cid:commentId w16cid:paraId="5AEEE0C2" w16cid:durableId="26E17749"/>
  <w16cid:commentId w16cid:paraId="36207331" w16cid:durableId="26E177CE"/>
  <w16cid:commentId w16cid:paraId="57770358" w16cid:durableId="26E17860"/>
  <w16cid:commentId w16cid:paraId="65C9E098" w16cid:durableId="26E17806"/>
  <w16cid:commentId w16cid:paraId="5642440D" w16cid:durableId="26E56503"/>
  <w16cid:commentId w16cid:paraId="24618341" w16cid:durableId="26E5891D"/>
  <w16cid:commentId w16cid:paraId="378082F2" w16cid:durableId="26E58EF1"/>
  <w16cid:commentId w16cid:paraId="657FC6BC" w16cid:durableId="26E59517"/>
  <w16cid:commentId w16cid:paraId="644FEDE7" w16cid:durableId="26E59DE8"/>
  <w16cid:commentId w16cid:paraId="4483BFCC" w16cid:durableId="26E59DBB"/>
  <w16cid:commentId w16cid:paraId="2C797AE3" w16cid:durableId="26E59F44"/>
  <w16cid:commentId w16cid:paraId="6B4B0A93" w16cid:durableId="26E82542"/>
  <w16cid:commentId w16cid:paraId="16F19F12" w16cid:durableId="26E678B9"/>
  <w16cid:commentId w16cid:paraId="197B9D92" w16cid:durableId="26E825A5"/>
  <w16cid:commentId w16cid:paraId="07789361" w16cid:durableId="26E67B27"/>
  <w16cid:commentId w16cid:paraId="2414A0B3" w16cid:durableId="26E5910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2A2FEF" w14:textId="77777777" w:rsidR="0068000D" w:rsidRDefault="0068000D">
      <w:pPr>
        <w:spacing w:after="0"/>
      </w:pPr>
      <w:r>
        <w:separator/>
      </w:r>
    </w:p>
  </w:endnote>
  <w:endnote w:type="continuationSeparator" w:id="0">
    <w:p w14:paraId="27F3E1B2" w14:textId="77777777" w:rsidR="0068000D" w:rsidRDefault="0068000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dvTimes">
    <w:altName w:val="Yu Gothic"/>
    <w:panose1 w:val="00000000000000000000"/>
    <w:charset w:val="80"/>
    <w:family w:val="auto"/>
    <w:notTrueType/>
    <w:pitch w:val="default"/>
    <w:sig w:usb0="00000001" w:usb1="08070000" w:usb2="00000010" w:usb3="00000000" w:csb0="00020000" w:csb1="00000000"/>
  </w:font>
  <w:font w:name="AdvTTec369687+20">
    <w:altName w:val="Calibri"/>
    <w:panose1 w:val="00000000000000000000"/>
    <w:charset w:val="00"/>
    <w:family w:val="swiss"/>
    <w:notTrueType/>
    <w:pitch w:val="default"/>
    <w:sig w:usb0="00000003" w:usb1="00000000" w:usb2="00000000" w:usb3="00000000" w:csb0="00000001" w:csb1="00000000"/>
  </w:font>
  <w:font w:name="AdvTimes-i">
    <w:altName w:val="Cambria"/>
    <w:panose1 w:val="00000000000000000000"/>
    <w:charset w:val="00"/>
    <w:family w:val="roman"/>
    <w:notTrueType/>
    <w:pitch w:val="default"/>
    <w:sig w:usb0="00000003" w:usb1="00000000" w:usb2="00000000" w:usb3="00000000" w:csb0="00000001" w:csb1="00000000"/>
  </w:font>
  <w:font w:name="AdvTimes-b">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7B3F1D" w14:textId="77777777" w:rsidR="000227DA" w:rsidRDefault="000227D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307F81" w14:textId="77777777" w:rsidR="000227DA" w:rsidRDefault="000227D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D1F15" w14:textId="77777777" w:rsidR="000227DA" w:rsidRDefault="000227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D49A61" w14:textId="77777777" w:rsidR="0068000D" w:rsidRDefault="0068000D">
      <w:r>
        <w:separator/>
      </w:r>
    </w:p>
  </w:footnote>
  <w:footnote w:type="continuationSeparator" w:id="0">
    <w:p w14:paraId="7DEFA6A1" w14:textId="77777777" w:rsidR="0068000D" w:rsidRDefault="006800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FA416B" w14:textId="77777777" w:rsidR="000227DA" w:rsidRDefault="000227D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8988140"/>
      <w:docPartObj>
        <w:docPartGallery w:val="Watermarks"/>
        <w:docPartUnique/>
      </w:docPartObj>
    </w:sdtPr>
    <w:sdtEndPr/>
    <w:sdtContent>
      <w:p w14:paraId="60A194DB" w14:textId="77777777" w:rsidR="000227DA" w:rsidRDefault="0068000D">
        <w:pPr>
          <w:pStyle w:val="Header"/>
        </w:pPr>
        <w:r>
          <w:rPr>
            <w:noProof/>
          </w:rPr>
          <w:pict w14:anchorId="1C61175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3073"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0186DE" w14:textId="77777777" w:rsidR="000227DA" w:rsidRDefault="000227D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5DF0468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FFFFFF7C"/>
    <w:multiLevelType w:val="singleLevel"/>
    <w:tmpl w:val="E57C68FE"/>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767E548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56161352"/>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C49E9D98"/>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1ED4FDDA"/>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1F68962"/>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CF4C2A04"/>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A269222"/>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48A6695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8F2851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FE882A8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A99411"/>
    <w:multiLevelType w:val="multilevel"/>
    <w:tmpl w:val="AD922ED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3" w15:restartNumberingAfterBreak="0">
    <w:nsid w:val="2C1AE401"/>
    <w:multiLevelType w:val="multilevel"/>
    <w:tmpl w:val="BB1C9B1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3"/>
  </w:num>
  <w:num w:numId="2">
    <w:abstractNumId w:val="0"/>
  </w:num>
  <w:num w:numId="3">
    <w:abstractNumId w:val="0"/>
  </w:num>
  <w:num w:numId="4">
    <w:abstractNumId w:val="0"/>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5">
    <w:abstractNumId w:val="11"/>
  </w:num>
  <w:num w:numId="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ames Junker">
    <w15:presenceInfo w15:providerId="None" w15:userId="James Junker"/>
  </w15:person>
  <w15:person w15:author="Wesner, Jeff S">
    <w15:presenceInfo w15:providerId="AD" w15:userId="S::Jeff.Wesner@usd.edu::03cd2d55-ec98-46a5-894b-dc5c67f932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3074"/>
    <o:shapelayout v:ext="edit">
      <o:idmap v:ext="edit" data="2,3"/>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30B8"/>
    <w:rsid w:val="000227DA"/>
    <w:rsid w:val="000648D5"/>
    <w:rsid w:val="00066BC3"/>
    <w:rsid w:val="00071E9D"/>
    <w:rsid w:val="00081DBF"/>
    <w:rsid w:val="00096626"/>
    <w:rsid w:val="000D1A93"/>
    <w:rsid w:val="001029FB"/>
    <w:rsid w:val="00142022"/>
    <w:rsid w:val="00145974"/>
    <w:rsid w:val="0014772A"/>
    <w:rsid w:val="00161485"/>
    <w:rsid w:val="00172743"/>
    <w:rsid w:val="001750E0"/>
    <w:rsid w:val="001872C3"/>
    <w:rsid w:val="00191ED0"/>
    <w:rsid w:val="001A78F9"/>
    <w:rsid w:val="001B5A6D"/>
    <w:rsid w:val="001F44F7"/>
    <w:rsid w:val="002020F5"/>
    <w:rsid w:val="00204AB6"/>
    <w:rsid w:val="00235CC8"/>
    <w:rsid w:val="00302942"/>
    <w:rsid w:val="00303193"/>
    <w:rsid w:val="00392BC5"/>
    <w:rsid w:val="00393737"/>
    <w:rsid w:val="00394493"/>
    <w:rsid w:val="003C3AC8"/>
    <w:rsid w:val="003E15B3"/>
    <w:rsid w:val="003E5418"/>
    <w:rsid w:val="003F7CE0"/>
    <w:rsid w:val="0041108F"/>
    <w:rsid w:val="00420B8C"/>
    <w:rsid w:val="004340D1"/>
    <w:rsid w:val="004349D6"/>
    <w:rsid w:val="004364A3"/>
    <w:rsid w:val="00457263"/>
    <w:rsid w:val="00487B24"/>
    <w:rsid w:val="00497708"/>
    <w:rsid w:val="004B0773"/>
    <w:rsid w:val="004C724E"/>
    <w:rsid w:val="005118C3"/>
    <w:rsid w:val="005709A6"/>
    <w:rsid w:val="005A3DBC"/>
    <w:rsid w:val="005B0F36"/>
    <w:rsid w:val="005B30B8"/>
    <w:rsid w:val="005F0105"/>
    <w:rsid w:val="006167D2"/>
    <w:rsid w:val="00636EF1"/>
    <w:rsid w:val="0068000D"/>
    <w:rsid w:val="00683B38"/>
    <w:rsid w:val="006D0735"/>
    <w:rsid w:val="007156E0"/>
    <w:rsid w:val="00725791"/>
    <w:rsid w:val="00753B6D"/>
    <w:rsid w:val="00757D48"/>
    <w:rsid w:val="0078742F"/>
    <w:rsid w:val="007922E3"/>
    <w:rsid w:val="007E2026"/>
    <w:rsid w:val="00816A5D"/>
    <w:rsid w:val="00823FBE"/>
    <w:rsid w:val="00863491"/>
    <w:rsid w:val="00875374"/>
    <w:rsid w:val="008A656B"/>
    <w:rsid w:val="008B3F0D"/>
    <w:rsid w:val="008F5A3F"/>
    <w:rsid w:val="00967503"/>
    <w:rsid w:val="009A0AFC"/>
    <w:rsid w:val="00A12AFB"/>
    <w:rsid w:val="00A417A9"/>
    <w:rsid w:val="00A7021F"/>
    <w:rsid w:val="00A96E94"/>
    <w:rsid w:val="00AA10A4"/>
    <w:rsid w:val="00AE74C2"/>
    <w:rsid w:val="00B3581F"/>
    <w:rsid w:val="00B370CD"/>
    <w:rsid w:val="00B44E25"/>
    <w:rsid w:val="00C26821"/>
    <w:rsid w:val="00C44F94"/>
    <w:rsid w:val="00C47F05"/>
    <w:rsid w:val="00C80F5C"/>
    <w:rsid w:val="00C83A1A"/>
    <w:rsid w:val="00C9426C"/>
    <w:rsid w:val="00CA0444"/>
    <w:rsid w:val="00CD3953"/>
    <w:rsid w:val="00D0192C"/>
    <w:rsid w:val="00D41F4D"/>
    <w:rsid w:val="00D60D1A"/>
    <w:rsid w:val="00D82509"/>
    <w:rsid w:val="00D9133E"/>
    <w:rsid w:val="00E043E3"/>
    <w:rsid w:val="00ED4A90"/>
    <w:rsid w:val="00EE13A3"/>
    <w:rsid w:val="00EE7A0C"/>
    <w:rsid w:val="00F262BC"/>
    <w:rsid w:val="00F36B8E"/>
    <w:rsid w:val="00F876FD"/>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14:docId w14:val="1E1E9C19"/>
  <w15:docId w15:val="{196A3C5F-10EF-4CB4-B1EA-875221FDED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rsid w:val="00C446BA"/>
    <w:pPr>
      <w:keepNext/>
      <w:keepLines/>
      <w:spacing w:before="120" w:after="240"/>
      <w:outlineLvl w:val="0"/>
    </w:pPr>
    <w:rPr>
      <w:rFonts w:ascii="Times New Roman" w:eastAsiaTheme="majorEastAsia" w:hAnsi="Times New Roman" w:cs="Times New Roman"/>
      <w:b/>
      <w:bCs/>
      <w:sz w:val="28"/>
      <w:szCs w:val="32"/>
    </w:rPr>
  </w:style>
  <w:style w:type="paragraph" w:styleId="Heading2">
    <w:name w:val="heading 2"/>
    <w:basedOn w:val="Normal"/>
    <w:next w:val="BodyText"/>
    <w:uiPriority w:val="9"/>
    <w:unhideWhenUsed/>
    <w:qFormat/>
    <w:rsid w:val="00C446BA"/>
    <w:pPr>
      <w:keepNext/>
      <w:keepLines/>
      <w:spacing w:before="120" w:after="240"/>
      <w:outlineLvl w:val="1"/>
    </w:pPr>
    <w:rPr>
      <w:rFonts w:ascii="Times New Roman" w:eastAsiaTheme="majorEastAsia" w:hAnsi="Times New Roman" w:cs="Times New Roman"/>
      <w:bCs/>
      <w:u w:val="single"/>
    </w:rPr>
  </w:style>
  <w:style w:type="paragraph" w:styleId="Heading3">
    <w:name w:val="heading 3"/>
    <w:basedOn w:val="Normal"/>
    <w:next w:val="BodyText"/>
    <w:uiPriority w:val="9"/>
    <w:unhideWhenUsed/>
    <w:qFormat/>
    <w:rsid w:val="00C446BA"/>
    <w:pPr>
      <w:keepNext/>
      <w:keepLines/>
      <w:spacing w:before="120" w:after="240"/>
      <w:outlineLvl w:val="2"/>
    </w:pPr>
    <w:rPr>
      <w:rFonts w:ascii="Times New Roman" w:eastAsiaTheme="majorEastAsia" w:hAnsi="Times New Roman" w:cs="Times New Roman"/>
      <w:bCs/>
      <w:i/>
      <w:color w:val="000000" w:themeColor="text1"/>
    </w:rPr>
  </w:style>
  <w:style w:type="paragraph" w:styleId="Heading4">
    <w:name w:val="heading 4"/>
    <w:basedOn w:val="Normal"/>
    <w:next w:val="BodyText"/>
    <w:uiPriority w:val="9"/>
    <w:unhideWhenUsed/>
    <w:qFormat/>
    <w:rsid w:val="00121A2E"/>
    <w:pPr>
      <w:keepNext/>
      <w:keepLines/>
      <w:spacing w:before="200" w:after="0"/>
      <w:outlineLvl w:val="3"/>
    </w:pPr>
    <w:rPr>
      <w:rFonts w:ascii="Times New Roman" w:eastAsiaTheme="majorEastAsia" w:hAnsi="Times New Roman" w:cs="Times New Roman"/>
      <w:bCs/>
      <w:i/>
      <w:color w:val="000000" w:themeColor="text1"/>
      <w:u w:val="single"/>
    </w:rPr>
  </w:style>
  <w:style w:type="paragraph" w:styleId="Heading5">
    <w:name w:val="heading 5"/>
    <w:basedOn w:val="Normal"/>
    <w:next w:val="BodyText"/>
    <w:uiPriority w:val="9"/>
    <w:unhideWhenUsed/>
    <w:qFormat/>
    <w:rsid w:val="00121A2E"/>
    <w:pPr>
      <w:keepNext/>
      <w:keepLines/>
      <w:spacing w:before="200" w:after="0"/>
      <w:outlineLvl w:val="4"/>
    </w:pPr>
    <w:rPr>
      <w:rFonts w:ascii="Times New Roman" w:eastAsiaTheme="majorEastAsia" w:hAnsi="Times New Roman" w:cs="Times New Roman"/>
      <w:iCs/>
      <w:color w:val="000000" w:themeColor="tex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C446BA"/>
    <w:pPr>
      <w:spacing w:before="180" w:after="180" w:line="480" w:lineRule="auto"/>
      <w:ind w:firstLine="360"/>
    </w:pPr>
    <w:rPr>
      <w:rFonts w:ascii="Times New Roman" w:hAnsi="Times New Roman" w:cs="Times New Roman"/>
    </w:rPr>
  </w:style>
  <w:style w:type="paragraph" w:customStyle="1" w:styleId="FirstParagraph">
    <w:name w:val="First Paragraph"/>
    <w:basedOn w:val="BodyText"/>
    <w:next w:val="BodyText"/>
    <w:qFormat/>
    <w:rsid w:val="00C446BA"/>
  </w:style>
  <w:style w:type="paragraph" w:customStyle="1" w:styleId="Compact">
    <w:name w:val="Compact"/>
    <w:basedOn w:val="BodyText"/>
    <w:qFormat/>
    <w:pPr>
      <w:spacing w:before="36" w:after="36"/>
    </w:pPr>
  </w:style>
  <w:style w:type="paragraph" w:styleId="Title">
    <w:name w:val="Title"/>
    <w:basedOn w:val="Normal"/>
    <w:next w:val="BodyText"/>
    <w:qFormat/>
    <w:rsid w:val="00121A2E"/>
    <w:pPr>
      <w:keepNext/>
      <w:keepLines/>
      <w:spacing w:before="480" w:after="240"/>
      <w:jc w:val="center"/>
    </w:pPr>
    <w:rPr>
      <w:rFonts w:ascii="Times New Roman" w:eastAsiaTheme="majorEastAsia" w:hAnsi="Times New Roman" w:cs="Times New Roman"/>
      <w:b/>
      <w:bCs/>
      <w:i/>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980234"/>
    <w:pPr>
      <w:keepNext/>
      <w:keepLines/>
    </w:pPr>
    <w:rPr>
      <w:rFonts w:ascii="Times New Roman" w:hAnsi="Times New Roman"/>
    </w:rPr>
  </w:style>
  <w:style w:type="paragraph" w:styleId="Date">
    <w:name w:val="Date"/>
    <w:next w:val="BodyText"/>
    <w:qFormat/>
    <w:rsid w:val="00980234"/>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firstLine="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sid w:val="00121A2E"/>
    <w:rPr>
      <w:rFonts w:asciiTheme="majorHAnsi" w:hAnsiTheme="majorHAnsi" w:cs="Times New Roman"/>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sid w:val="00121A2E"/>
    <w:rPr>
      <w:color w:val="000000" w:themeColor="text1"/>
      <w:u w:val="single"/>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cstheme="majorBidi"/>
      <w:b w:val="0"/>
      <w:bCs w:val="0"/>
      <w:color w:val="365F91" w:themeColor="accent1" w:themeShade="BF"/>
    </w:rPr>
  </w:style>
  <w:style w:type="paragraph" w:customStyle="1" w:styleId="SourceCode">
    <w:name w:val="Source Code"/>
    <w:basedOn w:val="BodyText"/>
    <w:link w:val="VerbatimChar"/>
    <w:rsid w:val="00121A2E"/>
    <w:rPr>
      <w:rFonts w:asciiTheme="majorHAnsi" w:hAnsiTheme="majorHAnsi"/>
    </w:rPr>
  </w:style>
  <w:style w:type="character" w:customStyle="1" w:styleId="KeywordTok">
    <w:name w:val="KeywordTok"/>
    <w:basedOn w:val="VerbatimChar"/>
    <w:rPr>
      <w:rFonts w:asciiTheme="majorHAnsi" w:hAnsiTheme="majorHAnsi" w:cs="Times New Roman"/>
      <w:b/>
      <w:color w:val="204A87"/>
      <w:shd w:val="clear" w:color="auto" w:fill="F8F8F8"/>
    </w:rPr>
  </w:style>
  <w:style w:type="character" w:customStyle="1" w:styleId="DataTypeTok">
    <w:name w:val="DataTypeTok"/>
    <w:basedOn w:val="VerbatimChar"/>
    <w:rPr>
      <w:rFonts w:asciiTheme="majorHAnsi" w:hAnsiTheme="majorHAnsi" w:cs="Times New Roman"/>
      <w:color w:val="204A87"/>
      <w:shd w:val="clear" w:color="auto" w:fill="F8F8F8"/>
    </w:rPr>
  </w:style>
  <w:style w:type="character" w:customStyle="1" w:styleId="DecValTok">
    <w:name w:val="DecValTok"/>
    <w:basedOn w:val="VerbatimChar"/>
    <w:rPr>
      <w:rFonts w:asciiTheme="majorHAnsi" w:hAnsiTheme="majorHAnsi" w:cs="Times New Roman"/>
      <w:color w:val="0000CF"/>
      <w:shd w:val="clear" w:color="auto" w:fill="F8F8F8"/>
    </w:rPr>
  </w:style>
  <w:style w:type="character" w:customStyle="1" w:styleId="BaseNTok">
    <w:name w:val="BaseNTok"/>
    <w:basedOn w:val="VerbatimChar"/>
    <w:rPr>
      <w:rFonts w:asciiTheme="majorHAnsi" w:hAnsiTheme="majorHAnsi" w:cs="Times New Roman"/>
      <w:color w:val="0000CF"/>
      <w:shd w:val="clear" w:color="auto" w:fill="F8F8F8"/>
    </w:rPr>
  </w:style>
  <w:style w:type="character" w:customStyle="1" w:styleId="FloatTok">
    <w:name w:val="FloatTok"/>
    <w:basedOn w:val="VerbatimChar"/>
    <w:rPr>
      <w:rFonts w:asciiTheme="majorHAnsi" w:hAnsiTheme="majorHAnsi" w:cs="Times New Roman"/>
      <w:color w:val="0000CF"/>
      <w:shd w:val="clear" w:color="auto" w:fill="F8F8F8"/>
    </w:rPr>
  </w:style>
  <w:style w:type="character" w:customStyle="1" w:styleId="ConstantTok">
    <w:name w:val="ConstantTok"/>
    <w:basedOn w:val="VerbatimChar"/>
    <w:rPr>
      <w:rFonts w:asciiTheme="majorHAnsi" w:hAnsiTheme="majorHAnsi" w:cs="Times New Roman"/>
      <w:color w:val="000000"/>
      <w:shd w:val="clear" w:color="auto" w:fill="F8F8F8"/>
    </w:rPr>
  </w:style>
  <w:style w:type="character" w:customStyle="1" w:styleId="CharTok">
    <w:name w:val="CharTok"/>
    <w:basedOn w:val="VerbatimChar"/>
    <w:rPr>
      <w:rFonts w:asciiTheme="majorHAnsi" w:hAnsiTheme="majorHAnsi" w:cs="Times New Roman"/>
      <w:color w:val="4E9A06"/>
      <w:shd w:val="clear" w:color="auto" w:fill="F8F8F8"/>
    </w:rPr>
  </w:style>
  <w:style w:type="character" w:customStyle="1" w:styleId="SpecialCharTok">
    <w:name w:val="SpecialCharTok"/>
    <w:basedOn w:val="VerbatimChar"/>
    <w:rPr>
      <w:rFonts w:asciiTheme="majorHAnsi" w:hAnsiTheme="majorHAnsi" w:cs="Times New Roman"/>
      <w:color w:val="000000"/>
      <w:shd w:val="clear" w:color="auto" w:fill="F8F8F8"/>
    </w:rPr>
  </w:style>
  <w:style w:type="character" w:customStyle="1" w:styleId="StringTok">
    <w:name w:val="StringTok"/>
    <w:basedOn w:val="VerbatimChar"/>
    <w:rPr>
      <w:rFonts w:asciiTheme="majorHAnsi" w:hAnsiTheme="majorHAnsi" w:cs="Times New Roman"/>
      <w:color w:val="4E9A06"/>
      <w:shd w:val="clear" w:color="auto" w:fill="F8F8F8"/>
    </w:rPr>
  </w:style>
  <w:style w:type="character" w:customStyle="1" w:styleId="VerbatimStringTok">
    <w:name w:val="VerbatimStringTok"/>
    <w:basedOn w:val="VerbatimChar"/>
    <w:rPr>
      <w:rFonts w:asciiTheme="majorHAnsi" w:hAnsiTheme="majorHAnsi" w:cs="Times New Roman"/>
      <w:color w:val="4E9A06"/>
      <w:shd w:val="clear" w:color="auto" w:fill="F8F8F8"/>
    </w:rPr>
  </w:style>
  <w:style w:type="character" w:customStyle="1" w:styleId="SpecialStringTok">
    <w:name w:val="SpecialStringTok"/>
    <w:basedOn w:val="VerbatimChar"/>
    <w:rPr>
      <w:rFonts w:asciiTheme="majorHAnsi" w:hAnsiTheme="majorHAnsi" w:cs="Times New Roman"/>
      <w:color w:val="4E9A06"/>
      <w:shd w:val="clear" w:color="auto" w:fill="F8F8F8"/>
    </w:rPr>
  </w:style>
  <w:style w:type="character" w:customStyle="1" w:styleId="ImportTok">
    <w:name w:val="ImportTok"/>
    <w:basedOn w:val="VerbatimChar"/>
    <w:rPr>
      <w:rFonts w:asciiTheme="majorHAnsi" w:hAnsiTheme="majorHAnsi" w:cs="Times New Roman"/>
      <w:shd w:val="clear" w:color="auto" w:fill="F8F8F8"/>
    </w:rPr>
  </w:style>
  <w:style w:type="character" w:customStyle="1" w:styleId="CommentTok">
    <w:name w:val="CommentTok"/>
    <w:basedOn w:val="VerbatimChar"/>
    <w:rPr>
      <w:rFonts w:asciiTheme="majorHAnsi" w:hAnsiTheme="majorHAnsi" w:cs="Times New Roman"/>
      <w:i/>
      <w:color w:val="8F5902"/>
      <w:shd w:val="clear" w:color="auto" w:fill="F8F8F8"/>
    </w:rPr>
  </w:style>
  <w:style w:type="character" w:customStyle="1" w:styleId="DocumentationTok">
    <w:name w:val="DocumentationTok"/>
    <w:basedOn w:val="VerbatimChar"/>
    <w:rPr>
      <w:rFonts w:asciiTheme="majorHAnsi" w:hAnsiTheme="majorHAnsi" w:cs="Times New Roman"/>
      <w:b/>
      <w:i/>
      <w:color w:val="8F5902"/>
      <w:shd w:val="clear" w:color="auto" w:fill="F8F8F8"/>
    </w:rPr>
  </w:style>
  <w:style w:type="character" w:customStyle="1" w:styleId="AnnotationTok">
    <w:name w:val="AnnotationTok"/>
    <w:basedOn w:val="VerbatimChar"/>
    <w:rPr>
      <w:rFonts w:asciiTheme="majorHAnsi" w:hAnsiTheme="majorHAnsi" w:cs="Times New Roman"/>
      <w:b/>
      <w:i/>
      <w:color w:val="8F5902"/>
      <w:shd w:val="clear" w:color="auto" w:fill="F8F8F8"/>
    </w:rPr>
  </w:style>
  <w:style w:type="character" w:customStyle="1" w:styleId="CommentVarTok">
    <w:name w:val="CommentVarTok"/>
    <w:basedOn w:val="VerbatimChar"/>
    <w:rPr>
      <w:rFonts w:asciiTheme="majorHAnsi" w:hAnsiTheme="majorHAnsi" w:cs="Times New Roman"/>
      <w:b/>
      <w:i/>
      <w:color w:val="8F5902"/>
      <w:shd w:val="clear" w:color="auto" w:fill="F8F8F8"/>
    </w:rPr>
  </w:style>
  <w:style w:type="character" w:customStyle="1" w:styleId="OtherTok">
    <w:name w:val="OtherTok"/>
    <w:basedOn w:val="VerbatimChar"/>
    <w:rPr>
      <w:rFonts w:asciiTheme="majorHAnsi" w:hAnsiTheme="majorHAnsi" w:cs="Times New Roman"/>
      <w:color w:val="8F5902"/>
      <w:shd w:val="clear" w:color="auto" w:fill="F8F8F8"/>
    </w:rPr>
  </w:style>
  <w:style w:type="character" w:customStyle="1" w:styleId="FunctionTok">
    <w:name w:val="FunctionTok"/>
    <w:basedOn w:val="VerbatimChar"/>
    <w:rPr>
      <w:rFonts w:asciiTheme="majorHAnsi" w:hAnsiTheme="majorHAnsi" w:cs="Times New Roman"/>
      <w:color w:val="000000"/>
      <w:shd w:val="clear" w:color="auto" w:fill="F8F8F8"/>
    </w:rPr>
  </w:style>
  <w:style w:type="character" w:customStyle="1" w:styleId="VariableTok">
    <w:name w:val="VariableTok"/>
    <w:basedOn w:val="VerbatimChar"/>
    <w:rPr>
      <w:rFonts w:asciiTheme="majorHAnsi" w:hAnsiTheme="majorHAnsi" w:cs="Times New Roman"/>
      <w:color w:val="000000"/>
      <w:shd w:val="clear" w:color="auto" w:fill="F8F8F8"/>
    </w:rPr>
  </w:style>
  <w:style w:type="character" w:customStyle="1" w:styleId="ControlFlowTok">
    <w:name w:val="ControlFlowTok"/>
    <w:basedOn w:val="VerbatimChar"/>
    <w:rPr>
      <w:rFonts w:asciiTheme="majorHAnsi" w:hAnsiTheme="majorHAnsi" w:cs="Times New Roman"/>
      <w:b/>
      <w:color w:val="204A87"/>
      <w:shd w:val="clear" w:color="auto" w:fill="F8F8F8"/>
    </w:rPr>
  </w:style>
  <w:style w:type="character" w:customStyle="1" w:styleId="OperatorTok">
    <w:name w:val="OperatorTok"/>
    <w:basedOn w:val="VerbatimChar"/>
    <w:rPr>
      <w:rFonts w:asciiTheme="majorHAnsi" w:hAnsiTheme="majorHAnsi" w:cs="Times New Roman"/>
      <w:b/>
      <w:color w:val="CE5C00"/>
      <w:shd w:val="clear" w:color="auto" w:fill="F8F8F8"/>
    </w:rPr>
  </w:style>
  <w:style w:type="character" w:customStyle="1" w:styleId="BuiltInTok">
    <w:name w:val="BuiltInTok"/>
    <w:basedOn w:val="VerbatimChar"/>
    <w:rPr>
      <w:rFonts w:asciiTheme="majorHAnsi" w:hAnsiTheme="majorHAnsi" w:cs="Times New Roman"/>
      <w:shd w:val="clear" w:color="auto" w:fill="F8F8F8"/>
    </w:rPr>
  </w:style>
  <w:style w:type="character" w:customStyle="1" w:styleId="ExtensionTok">
    <w:name w:val="ExtensionTok"/>
    <w:basedOn w:val="VerbatimChar"/>
    <w:rPr>
      <w:rFonts w:asciiTheme="majorHAnsi" w:hAnsiTheme="majorHAnsi" w:cs="Times New Roman"/>
      <w:shd w:val="clear" w:color="auto" w:fill="F8F8F8"/>
    </w:rPr>
  </w:style>
  <w:style w:type="character" w:customStyle="1" w:styleId="PreprocessorTok">
    <w:name w:val="PreprocessorTok"/>
    <w:basedOn w:val="VerbatimChar"/>
    <w:rPr>
      <w:rFonts w:asciiTheme="majorHAnsi" w:hAnsiTheme="majorHAnsi" w:cs="Times New Roman"/>
      <w:i/>
      <w:color w:val="8F5902"/>
      <w:shd w:val="clear" w:color="auto" w:fill="F8F8F8"/>
    </w:rPr>
  </w:style>
  <w:style w:type="character" w:customStyle="1" w:styleId="AttributeTok">
    <w:name w:val="AttributeTok"/>
    <w:basedOn w:val="VerbatimChar"/>
    <w:rPr>
      <w:rFonts w:asciiTheme="majorHAnsi" w:hAnsiTheme="majorHAnsi" w:cs="Times New Roman"/>
      <w:color w:val="C4A000"/>
      <w:shd w:val="clear" w:color="auto" w:fill="F8F8F8"/>
    </w:rPr>
  </w:style>
  <w:style w:type="character" w:customStyle="1" w:styleId="RegionMarkerTok">
    <w:name w:val="RegionMarkerTok"/>
    <w:basedOn w:val="VerbatimChar"/>
    <w:rPr>
      <w:rFonts w:asciiTheme="majorHAnsi" w:hAnsiTheme="majorHAnsi" w:cs="Times New Roman"/>
      <w:shd w:val="clear" w:color="auto" w:fill="F8F8F8"/>
    </w:rPr>
  </w:style>
  <w:style w:type="character" w:customStyle="1" w:styleId="InformationTok">
    <w:name w:val="InformationTok"/>
    <w:basedOn w:val="VerbatimChar"/>
    <w:rPr>
      <w:rFonts w:asciiTheme="majorHAnsi" w:hAnsiTheme="majorHAnsi" w:cs="Times New Roman"/>
      <w:b/>
      <w:i/>
      <w:color w:val="8F5902"/>
      <w:shd w:val="clear" w:color="auto" w:fill="F8F8F8"/>
    </w:rPr>
  </w:style>
  <w:style w:type="character" w:customStyle="1" w:styleId="WarningTok">
    <w:name w:val="WarningTok"/>
    <w:basedOn w:val="VerbatimChar"/>
    <w:rPr>
      <w:rFonts w:asciiTheme="majorHAnsi" w:hAnsiTheme="majorHAnsi" w:cs="Times New Roman"/>
      <w:b/>
      <w:i/>
      <w:color w:val="8F5902"/>
      <w:shd w:val="clear" w:color="auto" w:fill="F8F8F8"/>
    </w:rPr>
  </w:style>
  <w:style w:type="character" w:customStyle="1" w:styleId="AlertTok">
    <w:name w:val="AlertTok"/>
    <w:basedOn w:val="VerbatimChar"/>
    <w:rPr>
      <w:rFonts w:asciiTheme="majorHAnsi" w:hAnsiTheme="majorHAnsi" w:cs="Times New Roman"/>
      <w:color w:val="EF2929"/>
      <w:shd w:val="clear" w:color="auto" w:fill="F8F8F8"/>
    </w:rPr>
  </w:style>
  <w:style w:type="character" w:customStyle="1" w:styleId="ErrorTok">
    <w:name w:val="ErrorTok"/>
    <w:basedOn w:val="VerbatimChar"/>
    <w:rPr>
      <w:rFonts w:asciiTheme="majorHAnsi" w:hAnsiTheme="majorHAnsi" w:cs="Times New Roman"/>
      <w:b/>
      <w:color w:val="A40000"/>
      <w:shd w:val="clear" w:color="auto" w:fill="F8F8F8"/>
    </w:rPr>
  </w:style>
  <w:style w:type="character" w:customStyle="1" w:styleId="NormalTok">
    <w:name w:val="NormalTok"/>
    <w:basedOn w:val="VerbatimChar"/>
    <w:rPr>
      <w:rFonts w:asciiTheme="majorHAnsi" w:hAnsiTheme="majorHAnsi" w:cs="Times New Roman"/>
      <w:shd w:val="clear" w:color="auto" w:fill="F8F8F8"/>
    </w:rPr>
  </w:style>
  <w:style w:type="paragraph" w:styleId="Header">
    <w:name w:val="header"/>
    <w:basedOn w:val="Normal"/>
    <w:link w:val="HeaderChar"/>
    <w:unhideWhenUsed/>
    <w:rsid w:val="00AA02EB"/>
    <w:pPr>
      <w:tabs>
        <w:tab w:val="center" w:pos="4680"/>
        <w:tab w:val="right" w:pos="9360"/>
      </w:tabs>
      <w:spacing w:after="0"/>
    </w:pPr>
  </w:style>
  <w:style w:type="character" w:customStyle="1" w:styleId="BodyTextChar">
    <w:name w:val="Body Text Char"/>
    <w:basedOn w:val="DefaultParagraphFont"/>
    <w:link w:val="BodyText"/>
    <w:rsid w:val="00C446BA"/>
    <w:rPr>
      <w:rFonts w:ascii="Times New Roman" w:hAnsi="Times New Roman" w:cs="Times New Roman"/>
    </w:rPr>
  </w:style>
  <w:style w:type="character" w:customStyle="1" w:styleId="HeaderChar">
    <w:name w:val="Header Char"/>
    <w:basedOn w:val="DefaultParagraphFont"/>
    <w:link w:val="Header"/>
    <w:rsid w:val="00AA02EB"/>
  </w:style>
  <w:style w:type="paragraph" w:styleId="Footer">
    <w:name w:val="footer"/>
    <w:basedOn w:val="Normal"/>
    <w:link w:val="FooterChar"/>
    <w:unhideWhenUsed/>
    <w:rsid w:val="00AA02EB"/>
    <w:pPr>
      <w:tabs>
        <w:tab w:val="center" w:pos="4680"/>
        <w:tab w:val="right" w:pos="9360"/>
      </w:tabs>
      <w:spacing w:after="0"/>
    </w:pPr>
  </w:style>
  <w:style w:type="character" w:customStyle="1" w:styleId="FooterChar">
    <w:name w:val="Footer Char"/>
    <w:basedOn w:val="DefaultParagraphFont"/>
    <w:link w:val="Footer"/>
    <w:rsid w:val="00AA02EB"/>
  </w:style>
  <w:style w:type="character" w:styleId="LineNumber">
    <w:name w:val="line number"/>
    <w:basedOn w:val="DefaultParagraphFont"/>
    <w:semiHidden/>
    <w:unhideWhenUsed/>
    <w:rsid w:val="00C446BA"/>
  </w:style>
  <w:style w:type="character" w:styleId="CommentReference">
    <w:name w:val="annotation reference"/>
    <w:basedOn w:val="DefaultParagraphFont"/>
    <w:semiHidden/>
    <w:unhideWhenUsed/>
    <w:rsid w:val="00392BC5"/>
    <w:rPr>
      <w:sz w:val="16"/>
      <w:szCs w:val="16"/>
    </w:rPr>
  </w:style>
  <w:style w:type="paragraph" w:styleId="CommentText">
    <w:name w:val="annotation text"/>
    <w:basedOn w:val="Normal"/>
    <w:link w:val="CommentTextChar"/>
    <w:semiHidden/>
    <w:unhideWhenUsed/>
    <w:rsid w:val="00392BC5"/>
    <w:rPr>
      <w:sz w:val="20"/>
      <w:szCs w:val="20"/>
    </w:rPr>
  </w:style>
  <w:style w:type="character" w:customStyle="1" w:styleId="CommentTextChar">
    <w:name w:val="Comment Text Char"/>
    <w:basedOn w:val="DefaultParagraphFont"/>
    <w:link w:val="CommentText"/>
    <w:semiHidden/>
    <w:rsid w:val="00392BC5"/>
    <w:rPr>
      <w:sz w:val="20"/>
      <w:szCs w:val="20"/>
    </w:rPr>
  </w:style>
  <w:style w:type="paragraph" w:styleId="CommentSubject">
    <w:name w:val="annotation subject"/>
    <w:basedOn w:val="CommentText"/>
    <w:next w:val="CommentText"/>
    <w:link w:val="CommentSubjectChar"/>
    <w:semiHidden/>
    <w:unhideWhenUsed/>
    <w:rsid w:val="00392BC5"/>
    <w:rPr>
      <w:b/>
      <w:bCs/>
    </w:rPr>
  </w:style>
  <w:style w:type="character" w:customStyle="1" w:styleId="CommentSubjectChar">
    <w:name w:val="Comment Subject Char"/>
    <w:basedOn w:val="CommentTextChar"/>
    <w:link w:val="CommentSubject"/>
    <w:semiHidden/>
    <w:rsid w:val="00392BC5"/>
    <w:rPr>
      <w:b/>
      <w:bCs/>
      <w:sz w:val="20"/>
      <w:szCs w:val="20"/>
    </w:rPr>
  </w:style>
  <w:style w:type="paragraph" w:styleId="BalloonText">
    <w:name w:val="Balloon Text"/>
    <w:basedOn w:val="Normal"/>
    <w:link w:val="BalloonTextChar"/>
    <w:semiHidden/>
    <w:unhideWhenUsed/>
    <w:rsid w:val="00392BC5"/>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392BC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comments.xml.rels><?xml version="1.0" encoding="UTF-8" standalone="yes"?>
<Relationships xmlns="http://schemas.openxmlformats.org/package/2006/relationships"><Relationship Id="rId1" Type="http://schemas.openxmlformats.org/officeDocument/2006/relationships/image" Target="media/image9.png"/></Relationships>
</file>

<file path=word/_rels/document.xml.rels><?xml version="1.0" encoding="UTF-8" standalone="yes"?>
<Relationships xmlns="http://schemas.openxmlformats.org/package/2006/relationships"><Relationship Id="rId13" Type="http://schemas.openxmlformats.org/officeDocument/2006/relationships/hyperlink" Target="mailto:jfpomeranz@gmail.com" TargetMode="External"/><Relationship Id="rId18" Type="http://schemas.openxmlformats.org/officeDocument/2006/relationships/image" Target="media/image2.png"/><Relationship Id="rId26" Type="http://schemas.openxmlformats.org/officeDocument/2006/relationships/hyperlink" Target="https://doi.org/10.3354/meps13230" TargetMode="External"/><Relationship Id="rId39" Type="http://schemas.openxmlformats.org/officeDocument/2006/relationships/image" Target="media/image15.png"/><Relationship Id="rId21" Type="http://schemas.openxmlformats.org/officeDocument/2006/relationships/image" Target="media/image5.png"/><Relationship Id="rId34" Type="http://schemas.openxmlformats.org/officeDocument/2006/relationships/hyperlink" Target="https://doi.org/10.1016/j.tree.2007.03.007" TargetMode="External"/><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header" Target="header2.xml"/><Relationship Id="rId55" Type="http://schemas.openxmlformats.org/officeDocument/2006/relationships/fontTable" Target="fontTable.xml"/><Relationship Id="rId7" Type="http://schemas.openxmlformats.org/officeDocument/2006/relationships/webSettings" Target="webSettings.xml"/><Relationship Id="rId12" Type="http://schemas.microsoft.com/office/2016/09/relationships/commentsIds" Target="commentsIds.xml"/><Relationship Id="rId17" Type="http://schemas.openxmlformats.org/officeDocument/2006/relationships/image" Target="media/image1.png"/><Relationship Id="rId25" Type="http://schemas.openxmlformats.org/officeDocument/2006/relationships/image" Target="media/image10.png"/><Relationship Id="rId33" Type="http://schemas.openxmlformats.org/officeDocument/2006/relationships/hyperlink" Target="https://doi.org/10.1139/cjfas-2015-0115" TargetMode="External"/><Relationship Id="rId38" Type="http://schemas.openxmlformats.org/officeDocument/2006/relationships/image" Target="media/image14.png"/><Relationship Id="rId46" Type="http://schemas.openxmlformats.org/officeDocument/2006/relationships/image" Target="media/image22.png"/><Relationship Id="rId2" Type="http://schemas.openxmlformats.org/officeDocument/2006/relationships/customXml" Target="../customXml/item2.xml"/><Relationship Id="rId16" Type="http://schemas.openxmlformats.org/officeDocument/2006/relationships/hyperlink" Target="https://github.com/Jpomz/detecting-spectra-differences" TargetMode="External"/><Relationship Id="rId20" Type="http://schemas.openxmlformats.org/officeDocument/2006/relationships/image" Target="media/image4.png"/><Relationship Id="rId29" Type="http://schemas.openxmlformats.org/officeDocument/2006/relationships/hyperlink" Target="https://doi.org/10.48443/GN8X-K322" TargetMode="External"/><Relationship Id="rId41" Type="http://schemas.openxmlformats.org/officeDocument/2006/relationships/image" Target="media/image17.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ettings" Target="settings.xml"/><Relationship Id="rId11" Type="http://schemas.microsoft.com/office/2011/relationships/commentsExtended" Target="commentsExtended.xml"/><Relationship Id="rId24" Type="http://schemas.openxmlformats.org/officeDocument/2006/relationships/image" Target="media/image8.png"/><Relationship Id="rId32" Type="http://schemas.openxmlformats.org/officeDocument/2006/relationships/hyperlink" Target="https://doi.org/10.1111/fwb.13196" TargetMode="Externa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header" Target="header3.xml"/><Relationship Id="rId5" Type="http://schemas.openxmlformats.org/officeDocument/2006/relationships/styles" Target="styles.xml"/><Relationship Id="rId15" Type="http://schemas.openxmlformats.org/officeDocument/2006/relationships/hyperlink" Target="https://www.neonscience.org/data-collection/macroinvertebrates" TargetMode="External"/><Relationship Id="rId23" Type="http://schemas.openxmlformats.org/officeDocument/2006/relationships/image" Target="media/image7.png"/><Relationship Id="rId28" Type="http://schemas.openxmlformats.org/officeDocument/2006/relationships/hyperlink" Target="https://doi.org/10.3791/59945" TargetMode="External"/><Relationship Id="rId36" Type="http://schemas.openxmlformats.org/officeDocument/2006/relationships/image" Target="media/image12.png"/><Relationship Id="rId49" Type="http://schemas.openxmlformats.org/officeDocument/2006/relationships/header" Target="header1.xml"/><Relationship Id="rId57"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3.png"/><Relationship Id="rId31" Type="http://schemas.openxmlformats.org/officeDocument/2006/relationships/hyperlink" Target="https://doi.org/10.1111/gcb.15862" TargetMode="External"/><Relationship Id="rId44" Type="http://schemas.openxmlformats.org/officeDocument/2006/relationships/image" Target="media/image20.png"/><Relationship Id="rId52" Type="http://schemas.openxmlformats.org/officeDocument/2006/relationships/footer" Target="footer2.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mailto:jfpomeranz@gmail.com" TargetMode="External"/><Relationship Id="rId22" Type="http://schemas.openxmlformats.org/officeDocument/2006/relationships/image" Target="media/image6.png"/><Relationship Id="rId27" Type="http://schemas.openxmlformats.org/officeDocument/2006/relationships/hyperlink" Target="https://doi.org/10.1111/2041-210X.12641" TargetMode="External"/><Relationship Id="rId30" Type="http://schemas.openxmlformats.org/officeDocument/2006/relationships/hyperlink" Target="https://doi.org/10.1098/rsbl.2010.0240" TargetMode="Externa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microsoft.com/office/2011/relationships/people" Target="people.xml"/><Relationship Id="rId8" Type="http://schemas.openxmlformats.org/officeDocument/2006/relationships/footnotes" Target="footnotes.xml"/><Relationship Id="rId51" Type="http://schemas.openxmlformats.org/officeDocument/2006/relationships/footer" Target="footer1.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0D08B74DB13F641A1FB2572219BFE55" ma:contentTypeVersion="15" ma:contentTypeDescription="Create a new document." ma:contentTypeScope="" ma:versionID="d72e6b404a86689d5149284bbb843f28">
  <xsd:schema xmlns:xsd="http://www.w3.org/2001/XMLSchema" xmlns:xs="http://www.w3.org/2001/XMLSchema" xmlns:p="http://schemas.microsoft.com/office/2006/metadata/properties" xmlns:ns3="26133458-dd6b-4323-9224-444c1d830d6d" xmlns:ns4="ab955a96-761f-4c96-a6fc-04b9ce4c53f5" targetNamespace="http://schemas.microsoft.com/office/2006/metadata/properties" ma:root="true" ma:fieldsID="2fd11072b5cff02776c944f38ca4696e" ns3:_="" ns4:_="">
    <xsd:import namespace="26133458-dd6b-4323-9224-444c1d830d6d"/>
    <xsd:import namespace="ab955a96-761f-4c96-a6fc-04b9ce4c53f5"/>
    <xsd:element name="properties">
      <xsd:complexType>
        <xsd:sequence>
          <xsd:element name="documentManagement">
            <xsd:complexType>
              <xsd:all>
                <xsd:element ref="ns3:SharedWithUsers" minOccurs="0"/>
                <xsd:element ref="ns3:SharedWithDetails" minOccurs="0"/>
                <xsd:element ref="ns3:SharingHintHash" minOccurs="0"/>
                <xsd:element ref="ns3:LastSharedByUser" minOccurs="0"/>
                <xsd:element ref="ns3:LastSharedByTime" minOccurs="0"/>
                <xsd:element ref="ns4:MediaServiceMetadata" minOccurs="0"/>
                <xsd:element ref="ns4:MediaServiceFastMetadata" minOccurs="0"/>
                <xsd:element ref="ns4:MediaServiceAutoTags" minOccurs="0"/>
                <xsd:element ref="ns4:MediaServiceOCR" minOccurs="0"/>
                <xsd:element ref="ns4:MediaServiceDateTaken" minOccurs="0"/>
                <xsd:element ref="ns4:MediaServiceLocation" minOccurs="0"/>
                <xsd:element ref="ns4:MediaServiceEventHashCode" minOccurs="0"/>
                <xsd:element ref="ns4:MediaServiceGenerationTim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133458-dd6b-4323-9224-444c1d830d6d"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ab955a96-761f-4c96-a6fc-04b9ce4c53f5" elementFormDefault="qualified">
    <xsd:import namespace="http://schemas.microsoft.com/office/2006/documentManagement/types"/>
    <xsd:import namespace="http://schemas.microsoft.com/office/infopath/2007/PartnerControls"/>
    <xsd:element name="MediaServiceMetadata" ma:index="13" nillable="true" ma:displayName="MediaServiceMetadata" ma:description="" ma:hidden="true" ma:internalName="MediaServiceMetadata" ma:readOnly="true">
      <xsd:simpleType>
        <xsd:restriction base="dms:Note"/>
      </xsd:simpleType>
    </xsd:element>
    <xsd:element name="MediaServiceFastMetadata" ma:index="14" nillable="true" ma:displayName="MediaServiceFastMetadata" ma:description="" ma:hidden="true" ma:internalName="MediaServiceFastMetadata" ma:readOnly="true">
      <xsd:simpleType>
        <xsd:restriction base="dms:Note"/>
      </xsd:simpleType>
    </xsd:element>
    <xsd:element name="MediaServiceAutoTags" ma:index="15" nillable="true" ma:displayName="MediaServiceAutoTags" ma:description="" ma:internalName="MediaServiceAutoTags" ma:readOnly="true">
      <xsd:simpleType>
        <xsd:restriction base="dms:Text"/>
      </xsd:simpleType>
    </xsd:element>
    <xsd:element name="MediaServiceOCR" ma:index="16" nillable="true" ma:displayName="MediaServiceOCR" ma:internalName="MediaServiceOCR"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MediaServiceLocation" ma:internalName="MediaServiceLocation"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619E5A2-8FB4-47A7-BF83-6553C776803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133458-dd6b-4323-9224-444c1d830d6d"/>
    <ds:schemaRef ds:uri="ab955a96-761f-4c96-a6fc-04b9ce4c53f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9697EF0-5BC9-46BA-86E4-5ACB6A691D87}">
  <ds:schemaRefs>
    <ds:schemaRef ds:uri="http://schemas.microsoft.com/sharepoint/v3/contenttype/forms"/>
  </ds:schemaRefs>
</ds:datastoreItem>
</file>

<file path=customXml/itemProps3.xml><?xml version="1.0" encoding="utf-8"?>
<ds:datastoreItem xmlns:ds="http://schemas.openxmlformats.org/officeDocument/2006/customXml" ds:itemID="{3B1CC121-D446-4239-8DFE-C1790E14A40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54</Pages>
  <Words>5828</Words>
  <Characters>33221</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Manuscript: Detecting differences in Size Spectra</vt:lpstr>
    </vt:vector>
  </TitlesOfParts>
  <Company/>
  <LinksUpToDate>false</LinksUpToDate>
  <CharactersWithSpaces>38972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Detecting differences in Size Spectra</dc:title>
  <dc:creator>Justin Pomeranz1,✉, James R. Junker2,3, Vojsava Gjoni4, and Jeff S. Wesner4</dc:creator>
  <cp:keywords/>
  <cp:lastModifiedBy>Wesner, Jeff S</cp:lastModifiedBy>
  <cp:revision>37</cp:revision>
  <dcterms:created xsi:type="dcterms:W3CDTF">2022-10-05T20:18:00Z</dcterms:created>
  <dcterms:modified xsi:type="dcterms:W3CDTF">2022-10-05T20:48:00Z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refs.bib</vt:lpwstr>
  </property>
  <property fmtid="{D5CDD505-2E9C-101B-9397-08002B2CF9AE}" pid="3" name="csl">
    <vt:lpwstr>ecology.csl</vt:lpwstr>
  </property>
  <property fmtid="{D5CDD505-2E9C-101B-9397-08002B2CF9AE}" pid="4" name="date">
    <vt:lpwstr>24 September, 2022</vt:lpwstr>
  </property>
  <property fmtid="{D5CDD505-2E9C-101B-9397-08002B2CF9AE}" pid="5" name="header-includes">
    <vt:lpwstr/>
  </property>
  <property fmtid="{D5CDD505-2E9C-101B-9397-08002B2CF9AE}" pid="6" name="indent">
    <vt:lpwstr>True</vt:lpwstr>
  </property>
  <property fmtid="{D5CDD505-2E9C-101B-9397-08002B2CF9AE}" pid="7" name="linestretch">
    <vt:lpwstr>1</vt:lpwstr>
  </property>
  <property fmtid="{D5CDD505-2E9C-101B-9397-08002B2CF9AE}" pid="8" name="link-citations">
    <vt:lpwstr>False</vt:lpwstr>
  </property>
  <property fmtid="{D5CDD505-2E9C-101B-9397-08002B2CF9AE}" pid="9" name="link-color">
    <vt:lpwstr>grey</vt:lpwstr>
  </property>
  <property fmtid="{D5CDD505-2E9C-101B-9397-08002B2CF9AE}" pid="10" name="output">
    <vt:lpwstr/>
  </property>
  <property fmtid="{D5CDD505-2E9C-101B-9397-08002B2CF9AE}" pid="11" name="ContentTypeId">
    <vt:lpwstr>0x01010010D08B74DB13F641A1FB2572219BFE55</vt:lpwstr>
  </property>
</Properties>
</file>